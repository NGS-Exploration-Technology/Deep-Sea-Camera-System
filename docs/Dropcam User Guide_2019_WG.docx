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31F8F0" w14:textId="77777777" w:rsidR="001731F6" w:rsidRDefault="001731F6"/>
    <w:p w14:paraId="4527CF40" w14:textId="77777777" w:rsidR="001731F6" w:rsidRDefault="001731F6"/>
    <w:p w14:paraId="2346AFB4" w14:textId="77777777" w:rsidR="001731F6" w:rsidRDefault="001731F6"/>
    <w:p w14:paraId="69CF63FB" w14:textId="77777777" w:rsidR="001731F6" w:rsidRDefault="001731F6"/>
    <w:p w14:paraId="543B7AFC" w14:textId="77777777" w:rsidR="001731F6" w:rsidRDefault="001731F6"/>
    <w:p w14:paraId="08E9F77B" w14:textId="77777777" w:rsidR="001731F6" w:rsidRDefault="001731F6"/>
    <w:p w14:paraId="12C7ECAC" w14:textId="77777777" w:rsidR="001731F6" w:rsidRDefault="001731F6"/>
    <w:p w14:paraId="1ACF44CC" w14:textId="77777777" w:rsidR="001731F6" w:rsidRDefault="001731F6"/>
    <w:p w14:paraId="1C8F166F" w14:textId="77777777" w:rsidR="001731F6" w:rsidRDefault="001731F6"/>
    <w:p w14:paraId="385C6F60" w14:textId="77777777" w:rsidR="001731F6" w:rsidRDefault="001731F6"/>
    <w:p w14:paraId="4D29818D" w14:textId="77777777" w:rsidR="001731F6" w:rsidRDefault="00E01E6F">
      <w:pPr>
        <w:rPr>
          <w:sz w:val="72"/>
          <w:szCs w:val="72"/>
        </w:rPr>
      </w:pPr>
      <w:proofErr w:type="spellStart"/>
      <w:r>
        <w:rPr>
          <w:sz w:val="72"/>
          <w:szCs w:val="72"/>
        </w:rPr>
        <w:t>Dropcam</w:t>
      </w:r>
      <w:proofErr w:type="spellEnd"/>
      <w:r>
        <w:rPr>
          <w:sz w:val="72"/>
          <w:szCs w:val="72"/>
        </w:rPr>
        <w:t xml:space="preserve"> User Guide</w:t>
      </w:r>
    </w:p>
    <w:p w14:paraId="4C5BE998" w14:textId="77777777" w:rsidR="001731F6" w:rsidRDefault="00E01E6F">
      <w:r>
        <w:t>National Geographic Exploration Technology Lab</w:t>
      </w:r>
    </w:p>
    <w:p w14:paraId="7D1D5138" w14:textId="77777777" w:rsidR="001731F6" w:rsidRDefault="00E01E6F">
      <w:r>
        <w:t>Version 1.2</w:t>
      </w:r>
    </w:p>
    <w:p w14:paraId="68C1CBD9" w14:textId="77777777" w:rsidR="001731F6" w:rsidRDefault="00E01E6F">
      <w:r>
        <w:t>2/27/2019</w:t>
      </w:r>
    </w:p>
    <w:p w14:paraId="6DB6436F" w14:textId="77777777" w:rsidR="001731F6" w:rsidRDefault="001731F6"/>
    <w:p w14:paraId="0445DFFB" w14:textId="77777777" w:rsidR="001731F6" w:rsidRDefault="001731F6"/>
    <w:p w14:paraId="07AE4DF8" w14:textId="77777777" w:rsidR="001731F6" w:rsidRDefault="001731F6"/>
    <w:p w14:paraId="44F1D5E5" w14:textId="77777777" w:rsidR="001731F6" w:rsidRDefault="001731F6"/>
    <w:p w14:paraId="0CA791E1" w14:textId="77777777" w:rsidR="001731F6" w:rsidRDefault="00E01E6F">
      <w:pPr>
        <w:pStyle w:val="Heading2"/>
      </w:pPr>
      <w:bookmarkStart w:id="0" w:name="_2834vlvjzw00" w:colFirst="0" w:colLast="0"/>
      <w:bookmarkEnd w:id="0"/>
      <w:r>
        <w:br w:type="page"/>
      </w:r>
    </w:p>
    <w:p w14:paraId="1394167E" w14:textId="77777777" w:rsidR="001731F6" w:rsidRDefault="00E01E6F">
      <w:pPr>
        <w:pStyle w:val="Title"/>
      </w:pPr>
      <w:bookmarkStart w:id="1" w:name="_3gjr5egoxj9o" w:colFirst="0" w:colLast="0"/>
      <w:bookmarkEnd w:id="1"/>
      <w:r>
        <w:lastRenderedPageBreak/>
        <w:t>Table of Contents</w:t>
      </w:r>
    </w:p>
    <w:sdt>
      <w:sdtPr>
        <w:id w:val="-644974454"/>
        <w:docPartObj>
          <w:docPartGallery w:val="Table of Contents"/>
          <w:docPartUnique/>
        </w:docPartObj>
      </w:sdtPr>
      <w:sdtContent>
        <w:p w14:paraId="332FAAA1" w14:textId="77777777" w:rsidR="001731F6" w:rsidRDefault="00E01E6F">
          <w:pPr>
            <w:tabs>
              <w:tab w:val="right" w:pos="9360"/>
            </w:tabs>
            <w:spacing w:before="80" w:line="240" w:lineRule="auto"/>
            <w:rPr>
              <w:b/>
              <w:color w:val="000000"/>
            </w:rPr>
          </w:pPr>
          <w:r>
            <w:fldChar w:fldCharType="begin"/>
          </w:r>
          <w:r>
            <w:instrText xml:space="preserve"> TOC \h \u \z </w:instrText>
          </w:r>
          <w:r>
            <w:fldChar w:fldCharType="separate"/>
          </w:r>
          <w:hyperlink w:anchor="_7p7rpngcsaki">
            <w:r>
              <w:rPr>
                <w:b/>
                <w:color w:val="000000"/>
              </w:rPr>
              <w:t>Revisions</w:t>
            </w:r>
          </w:hyperlink>
          <w:r>
            <w:rPr>
              <w:b/>
              <w:color w:val="000000"/>
            </w:rPr>
            <w:tab/>
          </w:r>
          <w:r>
            <w:fldChar w:fldCharType="begin"/>
          </w:r>
          <w:r>
            <w:instrText xml:space="preserve"> PAGEREF _7p7rpngcsaki \h </w:instrText>
          </w:r>
          <w:r>
            <w:fldChar w:fldCharType="separate"/>
          </w:r>
          <w:r>
            <w:rPr>
              <w:b/>
              <w:noProof/>
              <w:color w:val="000000"/>
            </w:rPr>
            <w:t>3</w:t>
          </w:r>
          <w:r>
            <w:fldChar w:fldCharType="end"/>
          </w:r>
        </w:p>
        <w:p w14:paraId="46B1A792" w14:textId="77777777" w:rsidR="001731F6" w:rsidRDefault="00A62E0D">
          <w:pPr>
            <w:tabs>
              <w:tab w:val="right" w:pos="9360"/>
            </w:tabs>
            <w:spacing w:before="200" w:line="240" w:lineRule="auto"/>
            <w:rPr>
              <w:b/>
              <w:color w:val="000000"/>
            </w:rPr>
          </w:pPr>
          <w:hyperlink w:anchor="_9zfa2o946tcg">
            <w:r w:rsidR="00E01E6F">
              <w:rPr>
                <w:b/>
                <w:color w:val="000000"/>
              </w:rPr>
              <w:t>Contact Information</w:t>
            </w:r>
          </w:hyperlink>
          <w:r w:rsidR="00E01E6F">
            <w:rPr>
              <w:b/>
              <w:color w:val="000000"/>
            </w:rPr>
            <w:tab/>
          </w:r>
          <w:r w:rsidR="00E01E6F">
            <w:fldChar w:fldCharType="begin"/>
          </w:r>
          <w:r w:rsidR="00E01E6F">
            <w:instrText xml:space="preserve"> PAGEREF _9zfa2o946tcg \h </w:instrText>
          </w:r>
          <w:r w:rsidR="00E01E6F">
            <w:fldChar w:fldCharType="separate"/>
          </w:r>
          <w:r w:rsidR="00E01E6F">
            <w:rPr>
              <w:b/>
              <w:noProof/>
              <w:color w:val="000000"/>
            </w:rPr>
            <w:t>4</w:t>
          </w:r>
          <w:r w:rsidR="00E01E6F">
            <w:fldChar w:fldCharType="end"/>
          </w:r>
        </w:p>
        <w:p w14:paraId="28767803" w14:textId="77777777" w:rsidR="001731F6" w:rsidRDefault="00A62E0D">
          <w:pPr>
            <w:tabs>
              <w:tab w:val="right" w:pos="9360"/>
            </w:tabs>
            <w:spacing w:before="200" w:line="240" w:lineRule="auto"/>
            <w:rPr>
              <w:b/>
              <w:color w:val="000000"/>
            </w:rPr>
          </w:pPr>
          <w:hyperlink w:anchor="_f23adeek00va">
            <w:r w:rsidR="00E01E6F">
              <w:rPr>
                <w:b/>
                <w:color w:val="000000"/>
              </w:rPr>
              <w:t>Expedition Planning</w:t>
            </w:r>
          </w:hyperlink>
          <w:r w:rsidR="00E01E6F">
            <w:rPr>
              <w:b/>
              <w:color w:val="000000"/>
            </w:rPr>
            <w:tab/>
          </w:r>
          <w:r w:rsidR="00E01E6F">
            <w:fldChar w:fldCharType="begin"/>
          </w:r>
          <w:r w:rsidR="00E01E6F">
            <w:instrText xml:space="preserve"> PAGEREF _f23adeek00va \h </w:instrText>
          </w:r>
          <w:r w:rsidR="00E01E6F">
            <w:fldChar w:fldCharType="separate"/>
          </w:r>
          <w:r w:rsidR="00E01E6F">
            <w:rPr>
              <w:b/>
              <w:noProof/>
              <w:color w:val="000000"/>
            </w:rPr>
            <w:t>5</w:t>
          </w:r>
          <w:r w:rsidR="00E01E6F">
            <w:fldChar w:fldCharType="end"/>
          </w:r>
        </w:p>
        <w:p w14:paraId="63E6DB1D" w14:textId="77777777" w:rsidR="001731F6" w:rsidRDefault="00A62E0D">
          <w:pPr>
            <w:tabs>
              <w:tab w:val="right" w:pos="9360"/>
            </w:tabs>
            <w:spacing w:before="60" w:line="240" w:lineRule="auto"/>
            <w:ind w:left="360"/>
            <w:rPr>
              <w:color w:val="000000"/>
            </w:rPr>
          </w:pPr>
          <w:hyperlink w:anchor="_wu84xt4pa77r">
            <w:r w:rsidR="00E01E6F">
              <w:rPr>
                <w:color w:val="000000"/>
              </w:rPr>
              <w:t>Travel Checklist</w:t>
            </w:r>
          </w:hyperlink>
          <w:r w:rsidR="00E01E6F">
            <w:rPr>
              <w:color w:val="000000"/>
            </w:rPr>
            <w:tab/>
          </w:r>
          <w:r w:rsidR="00E01E6F">
            <w:fldChar w:fldCharType="begin"/>
          </w:r>
          <w:r w:rsidR="00E01E6F">
            <w:instrText xml:space="preserve"> PAGEREF _wu84xt4pa77r \h </w:instrText>
          </w:r>
          <w:r w:rsidR="00E01E6F">
            <w:fldChar w:fldCharType="separate"/>
          </w:r>
          <w:r w:rsidR="00E01E6F">
            <w:rPr>
              <w:noProof/>
              <w:color w:val="000000"/>
            </w:rPr>
            <w:t>6</w:t>
          </w:r>
          <w:r w:rsidR="00E01E6F">
            <w:fldChar w:fldCharType="end"/>
          </w:r>
        </w:p>
        <w:p w14:paraId="2A70C113" w14:textId="77777777" w:rsidR="001731F6" w:rsidRDefault="00A62E0D">
          <w:pPr>
            <w:tabs>
              <w:tab w:val="right" w:pos="9360"/>
            </w:tabs>
            <w:spacing w:before="200" w:line="240" w:lineRule="auto"/>
            <w:rPr>
              <w:b/>
              <w:color w:val="000000"/>
            </w:rPr>
          </w:pPr>
          <w:hyperlink w:anchor="_rj5xc4k8u5r4">
            <w:r w:rsidR="00E01E6F">
              <w:rPr>
                <w:b/>
                <w:color w:val="000000"/>
              </w:rPr>
              <w:t>Preparing for Deployment</w:t>
            </w:r>
          </w:hyperlink>
          <w:r w:rsidR="00E01E6F">
            <w:rPr>
              <w:b/>
              <w:color w:val="000000"/>
            </w:rPr>
            <w:tab/>
          </w:r>
          <w:r w:rsidR="00E01E6F">
            <w:fldChar w:fldCharType="begin"/>
          </w:r>
          <w:r w:rsidR="00E01E6F">
            <w:instrText xml:space="preserve"> PAGEREF _rj5xc4k8u5r4 \h </w:instrText>
          </w:r>
          <w:r w:rsidR="00E01E6F">
            <w:fldChar w:fldCharType="separate"/>
          </w:r>
          <w:r w:rsidR="00E01E6F">
            <w:rPr>
              <w:b/>
              <w:noProof/>
              <w:color w:val="000000"/>
            </w:rPr>
            <w:t>8</w:t>
          </w:r>
          <w:r w:rsidR="00E01E6F">
            <w:fldChar w:fldCharType="end"/>
          </w:r>
        </w:p>
        <w:p w14:paraId="42ABD210" w14:textId="77777777" w:rsidR="001731F6" w:rsidRDefault="00A62E0D">
          <w:pPr>
            <w:tabs>
              <w:tab w:val="right" w:pos="9360"/>
            </w:tabs>
            <w:spacing w:before="60" w:line="240" w:lineRule="auto"/>
            <w:ind w:left="360"/>
            <w:rPr>
              <w:color w:val="000000"/>
            </w:rPr>
          </w:pPr>
          <w:hyperlink w:anchor="_vne2l7xhey48">
            <w:r w:rsidR="00E01E6F">
              <w:rPr>
                <w:color w:val="000000"/>
              </w:rPr>
              <w:t>Conditions at the Deployment Site</w:t>
            </w:r>
          </w:hyperlink>
          <w:r w:rsidR="00E01E6F">
            <w:rPr>
              <w:color w:val="000000"/>
            </w:rPr>
            <w:tab/>
          </w:r>
          <w:r w:rsidR="00E01E6F">
            <w:fldChar w:fldCharType="begin"/>
          </w:r>
          <w:r w:rsidR="00E01E6F">
            <w:instrText xml:space="preserve"> PAGEREF _vne2l7xhey48 \h </w:instrText>
          </w:r>
          <w:r w:rsidR="00E01E6F">
            <w:fldChar w:fldCharType="separate"/>
          </w:r>
          <w:r w:rsidR="00E01E6F">
            <w:rPr>
              <w:noProof/>
              <w:color w:val="000000"/>
            </w:rPr>
            <w:t>8</w:t>
          </w:r>
          <w:r w:rsidR="00E01E6F">
            <w:fldChar w:fldCharType="end"/>
          </w:r>
        </w:p>
        <w:p w14:paraId="54A699AF" w14:textId="77777777" w:rsidR="001731F6" w:rsidRDefault="00A62E0D">
          <w:pPr>
            <w:tabs>
              <w:tab w:val="right" w:pos="9360"/>
            </w:tabs>
            <w:spacing w:before="60" w:line="240" w:lineRule="auto"/>
            <w:ind w:left="360"/>
          </w:pPr>
          <w:hyperlink w:anchor="_qiv8zejclz4l">
            <w:r w:rsidR="00E01E6F">
              <w:t>Deployment Procedures</w:t>
            </w:r>
          </w:hyperlink>
          <w:r w:rsidR="00E01E6F">
            <w:tab/>
          </w:r>
          <w:r w:rsidR="00E01E6F">
            <w:fldChar w:fldCharType="begin"/>
          </w:r>
          <w:r w:rsidR="00E01E6F">
            <w:instrText xml:space="preserve"> PAGEREF _qiv8zejclz4l \h </w:instrText>
          </w:r>
          <w:r w:rsidR="00E01E6F">
            <w:fldChar w:fldCharType="separate"/>
          </w:r>
          <w:r w:rsidR="00E01E6F">
            <w:rPr>
              <w:noProof/>
            </w:rPr>
            <w:t>8</w:t>
          </w:r>
          <w:r w:rsidR="00E01E6F">
            <w:fldChar w:fldCharType="end"/>
          </w:r>
        </w:p>
        <w:p w14:paraId="1662C1AB" w14:textId="77777777" w:rsidR="001731F6" w:rsidRDefault="00A62E0D">
          <w:pPr>
            <w:tabs>
              <w:tab w:val="right" w:pos="9360"/>
            </w:tabs>
            <w:spacing w:before="60" w:line="240" w:lineRule="auto"/>
            <w:ind w:left="360"/>
          </w:pPr>
          <w:hyperlink w:anchor="_354q3ajajjb">
            <w:r w:rsidR="00E01E6F">
              <w:t>Deployment Timeline</w:t>
            </w:r>
          </w:hyperlink>
          <w:r w:rsidR="00E01E6F">
            <w:tab/>
          </w:r>
          <w:r w:rsidR="00E01E6F">
            <w:fldChar w:fldCharType="begin"/>
          </w:r>
          <w:r w:rsidR="00E01E6F">
            <w:instrText xml:space="preserve"> PAGEREF _354q3ajajjb \h </w:instrText>
          </w:r>
          <w:r w:rsidR="00E01E6F">
            <w:fldChar w:fldCharType="separate"/>
          </w:r>
          <w:r w:rsidR="00E01E6F">
            <w:rPr>
              <w:noProof/>
            </w:rPr>
            <w:t>8</w:t>
          </w:r>
          <w:r w:rsidR="00E01E6F">
            <w:fldChar w:fldCharType="end"/>
          </w:r>
        </w:p>
        <w:p w14:paraId="65AC7098" w14:textId="77777777" w:rsidR="001731F6" w:rsidRDefault="00A62E0D">
          <w:pPr>
            <w:tabs>
              <w:tab w:val="right" w:pos="9360"/>
            </w:tabs>
            <w:spacing w:before="60" w:line="240" w:lineRule="auto"/>
            <w:ind w:left="360"/>
          </w:pPr>
          <w:hyperlink w:anchor="_bymxf9g1jd3q">
            <w:r w:rsidR="00E01E6F">
              <w:t>Mission Planning</w:t>
            </w:r>
          </w:hyperlink>
          <w:r w:rsidR="00E01E6F">
            <w:tab/>
          </w:r>
          <w:r w:rsidR="00E01E6F">
            <w:fldChar w:fldCharType="begin"/>
          </w:r>
          <w:r w:rsidR="00E01E6F">
            <w:instrText xml:space="preserve"> PAGEREF _bymxf9g1jd3q \h </w:instrText>
          </w:r>
          <w:r w:rsidR="00E01E6F">
            <w:fldChar w:fldCharType="separate"/>
          </w:r>
          <w:r w:rsidR="00E01E6F">
            <w:rPr>
              <w:noProof/>
            </w:rPr>
            <w:t>9</w:t>
          </w:r>
          <w:r w:rsidR="00E01E6F">
            <w:fldChar w:fldCharType="end"/>
          </w:r>
        </w:p>
        <w:p w14:paraId="23686F42" w14:textId="77777777" w:rsidR="001731F6" w:rsidRDefault="00A62E0D">
          <w:pPr>
            <w:tabs>
              <w:tab w:val="right" w:pos="9360"/>
            </w:tabs>
            <w:spacing w:before="200" w:line="240" w:lineRule="auto"/>
            <w:rPr>
              <w:b/>
              <w:color w:val="000000"/>
            </w:rPr>
          </w:pPr>
          <w:hyperlink w:anchor="_4sxamwjqja3y">
            <w:r w:rsidR="00E01E6F">
              <w:rPr>
                <w:b/>
                <w:color w:val="000000"/>
              </w:rPr>
              <w:t>Do’s and Dont’s</w:t>
            </w:r>
          </w:hyperlink>
          <w:r w:rsidR="00E01E6F">
            <w:rPr>
              <w:b/>
              <w:color w:val="000000"/>
            </w:rPr>
            <w:tab/>
          </w:r>
          <w:r w:rsidR="00E01E6F">
            <w:fldChar w:fldCharType="begin"/>
          </w:r>
          <w:r w:rsidR="00E01E6F">
            <w:instrText xml:space="preserve"> PAGEREF _4sxamwjqja3y \h </w:instrText>
          </w:r>
          <w:r w:rsidR="00E01E6F">
            <w:fldChar w:fldCharType="separate"/>
          </w:r>
          <w:r w:rsidR="00E01E6F">
            <w:rPr>
              <w:b/>
              <w:noProof/>
              <w:color w:val="000000"/>
            </w:rPr>
            <w:t>9</w:t>
          </w:r>
          <w:r w:rsidR="00E01E6F">
            <w:fldChar w:fldCharType="end"/>
          </w:r>
        </w:p>
        <w:p w14:paraId="7880EA00" w14:textId="77777777" w:rsidR="001731F6" w:rsidRDefault="00A62E0D">
          <w:pPr>
            <w:tabs>
              <w:tab w:val="right" w:pos="9360"/>
            </w:tabs>
            <w:spacing w:before="60" w:line="240" w:lineRule="auto"/>
            <w:ind w:left="360"/>
            <w:rPr>
              <w:color w:val="000000"/>
            </w:rPr>
          </w:pPr>
          <w:hyperlink w:anchor="_xayvw81mtmc4">
            <w:r w:rsidR="00E01E6F">
              <w:rPr>
                <w:color w:val="000000"/>
              </w:rPr>
              <w:t>DO</w:t>
            </w:r>
          </w:hyperlink>
          <w:r w:rsidR="00E01E6F">
            <w:rPr>
              <w:color w:val="000000"/>
            </w:rPr>
            <w:tab/>
          </w:r>
          <w:r w:rsidR="00E01E6F">
            <w:fldChar w:fldCharType="begin"/>
          </w:r>
          <w:r w:rsidR="00E01E6F">
            <w:instrText xml:space="preserve"> PAGEREF _xayvw81mtmc4 \h </w:instrText>
          </w:r>
          <w:r w:rsidR="00E01E6F">
            <w:fldChar w:fldCharType="separate"/>
          </w:r>
          <w:r w:rsidR="00E01E6F">
            <w:rPr>
              <w:noProof/>
              <w:color w:val="000000"/>
            </w:rPr>
            <w:t>9</w:t>
          </w:r>
          <w:r w:rsidR="00E01E6F">
            <w:fldChar w:fldCharType="end"/>
          </w:r>
        </w:p>
        <w:p w14:paraId="049DF698" w14:textId="77777777" w:rsidR="001731F6" w:rsidRDefault="00A62E0D">
          <w:pPr>
            <w:tabs>
              <w:tab w:val="right" w:pos="9360"/>
            </w:tabs>
            <w:spacing w:before="60" w:line="240" w:lineRule="auto"/>
            <w:ind w:left="360"/>
            <w:rPr>
              <w:color w:val="000000"/>
            </w:rPr>
          </w:pPr>
          <w:hyperlink w:anchor="_90mihdmd3rpa">
            <w:r w:rsidR="00E01E6F">
              <w:rPr>
                <w:color w:val="000000"/>
              </w:rPr>
              <w:t>DON’T</w:t>
            </w:r>
          </w:hyperlink>
          <w:r w:rsidR="00E01E6F">
            <w:rPr>
              <w:color w:val="000000"/>
            </w:rPr>
            <w:tab/>
          </w:r>
          <w:r w:rsidR="00E01E6F">
            <w:fldChar w:fldCharType="begin"/>
          </w:r>
          <w:r w:rsidR="00E01E6F">
            <w:instrText xml:space="preserve"> PAGEREF _90mihdmd3rpa \h </w:instrText>
          </w:r>
          <w:r w:rsidR="00E01E6F">
            <w:fldChar w:fldCharType="separate"/>
          </w:r>
          <w:r w:rsidR="00E01E6F">
            <w:rPr>
              <w:noProof/>
              <w:color w:val="000000"/>
            </w:rPr>
            <w:t>9</w:t>
          </w:r>
          <w:r w:rsidR="00E01E6F">
            <w:fldChar w:fldCharType="end"/>
          </w:r>
        </w:p>
        <w:p w14:paraId="3B09CA9C" w14:textId="77777777" w:rsidR="001731F6" w:rsidRDefault="00A62E0D">
          <w:pPr>
            <w:tabs>
              <w:tab w:val="right" w:pos="9360"/>
            </w:tabs>
            <w:spacing w:before="200" w:line="240" w:lineRule="auto"/>
          </w:pPr>
          <w:hyperlink w:anchor="_79ehmbbr80az">
            <w:r w:rsidR="00E01E6F">
              <w:rPr>
                <w:b/>
              </w:rPr>
              <w:t>Deployment log</w:t>
            </w:r>
          </w:hyperlink>
          <w:r w:rsidR="00E01E6F">
            <w:rPr>
              <w:b/>
            </w:rPr>
            <w:tab/>
          </w:r>
          <w:r w:rsidR="00E01E6F">
            <w:fldChar w:fldCharType="begin"/>
          </w:r>
          <w:r w:rsidR="00E01E6F">
            <w:instrText xml:space="preserve"> PAGEREF _79ehmbbr80az \h </w:instrText>
          </w:r>
          <w:r w:rsidR="00E01E6F">
            <w:fldChar w:fldCharType="separate"/>
          </w:r>
          <w:r w:rsidR="00E01E6F">
            <w:rPr>
              <w:b/>
              <w:noProof/>
            </w:rPr>
            <w:t>9</w:t>
          </w:r>
          <w:r w:rsidR="00E01E6F">
            <w:fldChar w:fldCharType="end"/>
          </w:r>
        </w:p>
        <w:p w14:paraId="01AE8EA7" w14:textId="77777777" w:rsidR="001731F6" w:rsidRDefault="00A62E0D">
          <w:pPr>
            <w:tabs>
              <w:tab w:val="right" w:pos="9360"/>
            </w:tabs>
            <w:spacing w:before="200" w:line="240" w:lineRule="auto"/>
            <w:rPr>
              <w:b/>
              <w:color w:val="000000"/>
            </w:rPr>
          </w:pPr>
          <w:hyperlink w:anchor="_sgghseef2bq">
            <w:r w:rsidR="00E01E6F">
              <w:rPr>
                <w:b/>
                <w:color w:val="000000"/>
              </w:rPr>
              <w:t>External attachments</w:t>
            </w:r>
          </w:hyperlink>
          <w:r w:rsidR="00E01E6F">
            <w:rPr>
              <w:b/>
              <w:color w:val="000000"/>
            </w:rPr>
            <w:tab/>
          </w:r>
          <w:r w:rsidR="00E01E6F">
            <w:fldChar w:fldCharType="begin"/>
          </w:r>
          <w:r w:rsidR="00E01E6F">
            <w:instrText xml:space="preserve"> PAGEREF _sgghseef2bq \h </w:instrText>
          </w:r>
          <w:r w:rsidR="00E01E6F">
            <w:fldChar w:fldCharType="separate"/>
          </w:r>
          <w:r w:rsidR="00E01E6F">
            <w:rPr>
              <w:b/>
              <w:noProof/>
              <w:color w:val="000000"/>
            </w:rPr>
            <w:t>10</w:t>
          </w:r>
          <w:r w:rsidR="00E01E6F">
            <w:fldChar w:fldCharType="end"/>
          </w:r>
        </w:p>
        <w:p w14:paraId="20A35730" w14:textId="77777777" w:rsidR="001731F6" w:rsidRDefault="00A62E0D">
          <w:pPr>
            <w:tabs>
              <w:tab w:val="right" w:pos="9360"/>
            </w:tabs>
            <w:spacing w:before="60" w:line="240" w:lineRule="auto"/>
            <w:ind w:left="360"/>
            <w:rPr>
              <w:color w:val="000000"/>
            </w:rPr>
          </w:pPr>
          <w:hyperlink w:anchor="_pnqij8cm8r16">
            <w:r w:rsidR="00E01E6F">
              <w:rPr>
                <w:color w:val="000000"/>
              </w:rPr>
              <w:t>Flag</w:t>
            </w:r>
          </w:hyperlink>
          <w:r w:rsidR="00E01E6F">
            <w:rPr>
              <w:color w:val="000000"/>
            </w:rPr>
            <w:tab/>
          </w:r>
          <w:r w:rsidR="00E01E6F">
            <w:fldChar w:fldCharType="begin"/>
          </w:r>
          <w:r w:rsidR="00E01E6F">
            <w:instrText xml:space="preserve"> PAGEREF _pnqij8cm8r16 \h </w:instrText>
          </w:r>
          <w:r w:rsidR="00E01E6F">
            <w:fldChar w:fldCharType="separate"/>
          </w:r>
          <w:r w:rsidR="00E01E6F">
            <w:rPr>
              <w:noProof/>
              <w:color w:val="000000"/>
            </w:rPr>
            <w:t>10</w:t>
          </w:r>
          <w:r w:rsidR="00E01E6F">
            <w:fldChar w:fldCharType="end"/>
          </w:r>
        </w:p>
        <w:p w14:paraId="3554A0F6" w14:textId="77777777" w:rsidR="001731F6" w:rsidRDefault="00A62E0D">
          <w:pPr>
            <w:tabs>
              <w:tab w:val="right" w:pos="9360"/>
            </w:tabs>
            <w:spacing w:before="60" w:line="240" w:lineRule="auto"/>
            <w:ind w:left="360"/>
            <w:rPr>
              <w:color w:val="000000"/>
            </w:rPr>
          </w:pPr>
          <w:hyperlink w:anchor="_x924gum0qzpv">
            <w:r w:rsidR="00E01E6F">
              <w:rPr>
                <w:color w:val="000000"/>
              </w:rPr>
              <w:t>Separating the sphere</w:t>
            </w:r>
          </w:hyperlink>
          <w:r w:rsidR="00E01E6F">
            <w:rPr>
              <w:color w:val="000000"/>
            </w:rPr>
            <w:tab/>
          </w:r>
          <w:r w:rsidR="00E01E6F">
            <w:fldChar w:fldCharType="begin"/>
          </w:r>
          <w:r w:rsidR="00E01E6F">
            <w:instrText xml:space="preserve"> PAGEREF _x924gum0qzpv \h </w:instrText>
          </w:r>
          <w:r w:rsidR="00E01E6F">
            <w:fldChar w:fldCharType="separate"/>
          </w:r>
          <w:r w:rsidR="00E01E6F">
            <w:rPr>
              <w:noProof/>
              <w:color w:val="000000"/>
            </w:rPr>
            <w:t>11</w:t>
          </w:r>
          <w:r w:rsidR="00E01E6F">
            <w:fldChar w:fldCharType="end"/>
          </w:r>
        </w:p>
        <w:p w14:paraId="0AAFC3A7" w14:textId="77777777" w:rsidR="001731F6" w:rsidRDefault="00A62E0D">
          <w:pPr>
            <w:tabs>
              <w:tab w:val="right" w:pos="9360"/>
            </w:tabs>
            <w:spacing w:before="60" w:line="240" w:lineRule="auto"/>
            <w:ind w:left="360"/>
            <w:rPr>
              <w:color w:val="000000"/>
            </w:rPr>
          </w:pPr>
          <w:hyperlink w:anchor="_r8uja170w5em">
            <w:r w:rsidR="00E01E6F">
              <w:rPr>
                <w:color w:val="000000"/>
              </w:rPr>
              <w:t>Sealing the sphere</w:t>
            </w:r>
          </w:hyperlink>
          <w:r w:rsidR="00E01E6F">
            <w:rPr>
              <w:color w:val="000000"/>
            </w:rPr>
            <w:tab/>
          </w:r>
          <w:r w:rsidR="00E01E6F">
            <w:fldChar w:fldCharType="begin"/>
          </w:r>
          <w:r w:rsidR="00E01E6F">
            <w:instrText xml:space="preserve"> PAGEREF _r8uja170w5em \h </w:instrText>
          </w:r>
          <w:r w:rsidR="00E01E6F">
            <w:fldChar w:fldCharType="separate"/>
          </w:r>
          <w:r w:rsidR="00E01E6F">
            <w:rPr>
              <w:noProof/>
              <w:color w:val="000000"/>
            </w:rPr>
            <w:t>12</w:t>
          </w:r>
          <w:r w:rsidR="00E01E6F">
            <w:fldChar w:fldCharType="end"/>
          </w:r>
        </w:p>
        <w:p w14:paraId="13F19FAF" w14:textId="77777777" w:rsidR="001731F6" w:rsidRDefault="00A62E0D">
          <w:pPr>
            <w:tabs>
              <w:tab w:val="right" w:pos="9360"/>
            </w:tabs>
            <w:spacing w:before="200" w:line="240" w:lineRule="auto"/>
            <w:rPr>
              <w:b/>
              <w:color w:val="000000"/>
            </w:rPr>
          </w:pPr>
          <w:hyperlink w:anchor="_d8u70m8gjk5d">
            <w:r w:rsidR="00E01E6F">
              <w:rPr>
                <w:b/>
                <w:color w:val="000000"/>
              </w:rPr>
              <w:t>Set Up Procedures</w:t>
            </w:r>
          </w:hyperlink>
          <w:r w:rsidR="00E01E6F">
            <w:rPr>
              <w:b/>
              <w:color w:val="000000"/>
            </w:rPr>
            <w:tab/>
          </w:r>
          <w:r w:rsidR="00E01E6F">
            <w:fldChar w:fldCharType="begin"/>
          </w:r>
          <w:r w:rsidR="00E01E6F">
            <w:instrText xml:space="preserve"> PAGEREF _d8u70m8gjk5d \h </w:instrText>
          </w:r>
          <w:r w:rsidR="00E01E6F">
            <w:fldChar w:fldCharType="separate"/>
          </w:r>
          <w:r w:rsidR="00E01E6F">
            <w:rPr>
              <w:b/>
              <w:noProof/>
              <w:color w:val="000000"/>
            </w:rPr>
            <w:t>13</w:t>
          </w:r>
          <w:r w:rsidR="00E01E6F">
            <w:fldChar w:fldCharType="end"/>
          </w:r>
        </w:p>
        <w:p w14:paraId="3787B106" w14:textId="77777777" w:rsidR="001731F6" w:rsidRDefault="00A62E0D">
          <w:pPr>
            <w:tabs>
              <w:tab w:val="right" w:pos="9360"/>
            </w:tabs>
            <w:spacing w:before="60" w:line="240" w:lineRule="auto"/>
            <w:ind w:left="360"/>
            <w:rPr>
              <w:color w:val="000000"/>
            </w:rPr>
          </w:pPr>
          <w:hyperlink w:anchor="_x0ifddbr4jd">
            <w:r w:rsidR="00E01E6F">
              <w:rPr>
                <w:color w:val="000000"/>
              </w:rPr>
              <w:t>Function Test</w:t>
            </w:r>
          </w:hyperlink>
          <w:r w:rsidR="00E01E6F">
            <w:rPr>
              <w:color w:val="000000"/>
            </w:rPr>
            <w:tab/>
          </w:r>
          <w:r w:rsidR="00E01E6F">
            <w:fldChar w:fldCharType="begin"/>
          </w:r>
          <w:r w:rsidR="00E01E6F">
            <w:instrText xml:space="preserve"> PAGEREF _x0ifddbr4jd \h </w:instrText>
          </w:r>
          <w:r w:rsidR="00E01E6F">
            <w:fldChar w:fldCharType="separate"/>
          </w:r>
          <w:r w:rsidR="00E01E6F">
            <w:rPr>
              <w:noProof/>
              <w:color w:val="000000"/>
            </w:rPr>
            <w:t>13</w:t>
          </w:r>
          <w:r w:rsidR="00E01E6F">
            <w:fldChar w:fldCharType="end"/>
          </w:r>
        </w:p>
        <w:p w14:paraId="6B9F12B6" w14:textId="77777777" w:rsidR="001731F6" w:rsidRDefault="00A62E0D">
          <w:pPr>
            <w:tabs>
              <w:tab w:val="right" w:pos="9360"/>
            </w:tabs>
            <w:spacing w:before="60" w:line="240" w:lineRule="auto"/>
            <w:ind w:left="360"/>
            <w:rPr>
              <w:color w:val="000000"/>
            </w:rPr>
          </w:pPr>
          <w:hyperlink w:anchor="_fg94jebytfbw">
            <w:r w:rsidR="00E01E6F">
              <w:rPr>
                <w:color w:val="000000"/>
              </w:rPr>
              <w:t>Check Beacon and Argos</w:t>
            </w:r>
          </w:hyperlink>
          <w:r w:rsidR="00E01E6F">
            <w:rPr>
              <w:color w:val="000000"/>
            </w:rPr>
            <w:tab/>
          </w:r>
          <w:r w:rsidR="00E01E6F">
            <w:fldChar w:fldCharType="begin"/>
          </w:r>
          <w:r w:rsidR="00E01E6F">
            <w:instrText xml:space="preserve"> PAGEREF _fg94jebytfbw \h </w:instrText>
          </w:r>
          <w:r w:rsidR="00E01E6F">
            <w:fldChar w:fldCharType="separate"/>
          </w:r>
          <w:r w:rsidR="00E01E6F">
            <w:rPr>
              <w:noProof/>
              <w:color w:val="000000"/>
            </w:rPr>
            <w:t>14</w:t>
          </w:r>
          <w:r w:rsidR="00E01E6F">
            <w:fldChar w:fldCharType="end"/>
          </w:r>
        </w:p>
        <w:p w14:paraId="509DC0A9" w14:textId="77777777" w:rsidR="001731F6" w:rsidRDefault="00A62E0D">
          <w:pPr>
            <w:tabs>
              <w:tab w:val="right" w:pos="9360"/>
            </w:tabs>
            <w:spacing w:before="60" w:line="240" w:lineRule="auto"/>
            <w:ind w:left="360"/>
            <w:rPr>
              <w:color w:val="000000"/>
            </w:rPr>
          </w:pPr>
          <w:hyperlink w:anchor="_d6fbce6wdv0v">
            <w:r w:rsidR="00E01E6F">
              <w:rPr>
                <w:color w:val="000000"/>
              </w:rPr>
              <w:t>Check Camera HD</w:t>
            </w:r>
          </w:hyperlink>
          <w:r w:rsidR="00E01E6F">
            <w:rPr>
              <w:color w:val="000000"/>
            </w:rPr>
            <w:tab/>
          </w:r>
          <w:r w:rsidR="00E01E6F">
            <w:fldChar w:fldCharType="begin"/>
          </w:r>
          <w:r w:rsidR="00E01E6F">
            <w:instrText xml:space="preserve"> PAGEREF _d6fbce6wdv0v \h </w:instrText>
          </w:r>
          <w:r w:rsidR="00E01E6F">
            <w:fldChar w:fldCharType="separate"/>
          </w:r>
          <w:r w:rsidR="00E01E6F">
            <w:rPr>
              <w:noProof/>
              <w:color w:val="000000"/>
            </w:rPr>
            <w:t>14</w:t>
          </w:r>
          <w:r w:rsidR="00E01E6F">
            <w:fldChar w:fldCharType="end"/>
          </w:r>
        </w:p>
        <w:p w14:paraId="4EF4E6A4" w14:textId="77777777" w:rsidR="001731F6" w:rsidRDefault="00A62E0D">
          <w:pPr>
            <w:tabs>
              <w:tab w:val="right" w:pos="9360"/>
            </w:tabs>
            <w:spacing w:before="60" w:line="240" w:lineRule="auto"/>
            <w:ind w:left="360"/>
            <w:rPr>
              <w:color w:val="000000"/>
            </w:rPr>
          </w:pPr>
          <w:hyperlink w:anchor="_t5dpv9yzsbl7">
            <w:r w:rsidR="00E01E6F">
              <w:rPr>
                <w:color w:val="000000"/>
              </w:rPr>
              <w:t>Programming Mission</w:t>
            </w:r>
          </w:hyperlink>
          <w:r w:rsidR="00E01E6F">
            <w:rPr>
              <w:color w:val="000000"/>
            </w:rPr>
            <w:tab/>
          </w:r>
          <w:r w:rsidR="00E01E6F">
            <w:fldChar w:fldCharType="begin"/>
          </w:r>
          <w:r w:rsidR="00E01E6F">
            <w:instrText xml:space="preserve"> PAGEREF _t5dpv9yzsbl7 \h </w:instrText>
          </w:r>
          <w:r w:rsidR="00E01E6F">
            <w:fldChar w:fldCharType="separate"/>
          </w:r>
          <w:r w:rsidR="00E01E6F">
            <w:rPr>
              <w:noProof/>
              <w:color w:val="000000"/>
            </w:rPr>
            <w:t>15</w:t>
          </w:r>
          <w:r w:rsidR="00E01E6F">
            <w:fldChar w:fldCharType="end"/>
          </w:r>
        </w:p>
        <w:p w14:paraId="2440F3DA" w14:textId="77777777" w:rsidR="001731F6" w:rsidRDefault="00A62E0D">
          <w:pPr>
            <w:tabs>
              <w:tab w:val="right" w:pos="9360"/>
            </w:tabs>
            <w:spacing w:before="60" w:line="240" w:lineRule="auto"/>
            <w:ind w:left="360"/>
            <w:rPr>
              <w:color w:val="000000"/>
            </w:rPr>
          </w:pPr>
          <w:hyperlink w:anchor="_mm4ci2nb10aq">
            <w:r w:rsidR="00E01E6F">
              <w:rPr>
                <w:color w:val="000000"/>
              </w:rPr>
              <w:t>Inspecting seal and cabling for damage</w:t>
            </w:r>
          </w:hyperlink>
          <w:r w:rsidR="00E01E6F">
            <w:rPr>
              <w:color w:val="000000"/>
            </w:rPr>
            <w:tab/>
          </w:r>
          <w:r w:rsidR="00E01E6F">
            <w:fldChar w:fldCharType="begin"/>
          </w:r>
          <w:r w:rsidR="00E01E6F">
            <w:instrText xml:space="preserve"> PAGEREF _mm4ci2nb10aq \h </w:instrText>
          </w:r>
          <w:r w:rsidR="00E01E6F">
            <w:fldChar w:fldCharType="separate"/>
          </w:r>
          <w:r w:rsidR="00E01E6F">
            <w:rPr>
              <w:noProof/>
              <w:color w:val="000000"/>
            </w:rPr>
            <w:t>16</w:t>
          </w:r>
          <w:r w:rsidR="00E01E6F">
            <w:fldChar w:fldCharType="end"/>
          </w:r>
        </w:p>
        <w:p w14:paraId="6AD7B69A" w14:textId="77777777" w:rsidR="001731F6" w:rsidRDefault="00A62E0D">
          <w:pPr>
            <w:tabs>
              <w:tab w:val="right" w:pos="9360"/>
            </w:tabs>
            <w:spacing w:before="60" w:line="240" w:lineRule="auto"/>
            <w:ind w:left="360"/>
            <w:rPr>
              <w:color w:val="000000"/>
            </w:rPr>
          </w:pPr>
          <w:hyperlink w:anchor="_twaj1s5tkh9t">
            <w:r w:rsidR="00E01E6F">
              <w:rPr>
                <w:color w:val="000000"/>
              </w:rPr>
              <w:t>Checking Vacuum</w:t>
            </w:r>
          </w:hyperlink>
          <w:r w:rsidR="00E01E6F">
            <w:rPr>
              <w:color w:val="000000"/>
            </w:rPr>
            <w:tab/>
          </w:r>
          <w:r w:rsidR="00E01E6F">
            <w:fldChar w:fldCharType="begin"/>
          </w:r>
          <w:r w:rsidR="00E01E6F">
            <w:instrText xml:space="preserve"> PAGEREF _twaj1s5tkh9t \h </w:instrText>
          </w:r>
          <w:r w:rsidR="00E01E6F">
            <w:fldChar w:fldCharType="separate"/>
          </w:r>
          <w:r w:rsidR="00E01E6F">
            <w:rPr>
              <w:noProof/>
              <w:color w:val="000000"/>
            </w:rPr>
            <w:t>16</w:t>
          </w:r>
          <w:r w:rsidR="00E01E6F">
            <w:fldChar w:fldCharType="end"/>
          </w:r>
        </w:p>
        <w:p w14:paraId="70852BED" w14:textId="77777777" w:rsidR="001731F6" w:rsidRDefault="00A62E0D">
          <w:pPr>
            <w:tabs>
              <w:tab w:val="right" w:pos="9360"/>
            </w:tabs>
            <w:spacing w:before="60" w:line="240" w:lineRule="auto"/>
            <w:ind w:left="360"/>
            <w:rPr>
              <w:color w:val="000000"/>
            </w:rPr>
          </w:pPr>
          <w:hyperlink w:anchor="_bq5lvo2au84u">
            <w:r w:rsidR="00E01E6F">
              <w:rPr>
                <w:color w:val="000000"/>
              </w:rPr>
              <w:t>Attaching Burnwire and GTR</w:t>
            </w:r>
          </w:hyperlink>
          <w:r w:rsidR="00E01E6F">
            <w:rPr>
              <w:color w:val="000000"/>
            </w:rPr>
            <w:tab/>
          </w:r>
          <w:r w:rsidR="00E01E6F">
            <w:fldChar w:fldCharType="begin"/>
          </w:r>
          <w:r w:rsidR="00E01E6F">
            <w:instrText xml:space="preserve"> PAGEREF _bq5lvo2au84u \h </w:instrText>
          </w:r>
          <w:r w:rsidR="00E01E6F">
            <w:fldChar w:fldCharType="separate"/>
          </w:r>
          <w:r w:rsidR="00E01E6F">
            <w:rPr>
              <w:noProof/>
              <w:color w:val="000000"/>
            </w:rPr>
            <w:t>16</w:t>
          </w:r>
          <w:r w:rsidR="00E01E6F">
            <w:fldChar w:fldCharType="end"/>
          </w:r>
        </w:p>
        <w:p w14:paraId="3FF31836" w14:textId="77777777" w:rsidR="001731F6" w:rsidRDefault="00A62E0D">
          <w:pPr>
            <w:tabs>
              <w:tab w:val="right" w:pos="9360"/>
            </w:tabs>
            <w:spacing w:before="60" w:line="240" w:lineRule="auto"/>
            <w:ind w:left="360"/>
            <w:rPr>
              <w:color w:val="000000"/>
            </w:rPr>
          </w:pPr>
          <w:hyperlink w:anchor="_sbpo7po53517">
            <w:r w:rsidR="00E01E6F">
              <w:rPr>
                <w:color w:val="000000"/>
              </w:rPr>
              <w:t>Prepare Anchor and Bait</w:t>
            </w:r>
          </w:hyperlink>
          <w:r w:rsidR="00E01E6F">
            <w:rPr>
              <w:color w:val="000000"/>
            </w:rPr>
            <w:tab/>
          </w:r>
          <w:r w:rsidR="00E01E6F">
            <w:fldChar w:fldCharType="begin"/>
          </w:r>
          <w:r w:rsidR="00E01E6F">
            <w:instrText xml:space="preserve"> PAGEREF _sbpo7po53517 \h </w:instrText>
          </w:r>
          <w:r w:rsidR="00E01E6F">
            <w:fldChar w:fldCharType="separate"/>
          </w:r>
          <w:r w:rsidR="00E01E6F">
            <w:rPr>
              <w:noProof/>
              <w:color w:val="000000"/>
            </w:rPr>
            <w:t>16</w:t>
          </w:r>
          <w:r w:rsidR="00E01E6F">
            <w:fldChar w:fldCharType="end"/>
          </w:r>
        </w:p>
        <w:p w14:paraId="6BF4A5DB" w14:textId="77777777" w:rsidR="001731F6" w:rsidRDefault="00A62E0D">
          <w:pPr>
            <w:tabs>
              <w:tab w:val="right" w:pos="9360"/>
            </w:tabs>
            <w:spacing w:before="200" w:line="240" w:lineRule="auto"/>
            <w:rPr>
              <w:b/>
              <w:color w:val="000000"/>
            </w:rPr>
          </w:pPr>
          <w:hyperlink w:anchor="_3w575w7b99bx">
            <w:r w:rsidR="00E01E6F">
              <w:rPr>
                <w:b/>
                <w:color w:val="000000"/>
              </w:rPr>
              <w:t>Deployment</w:t>
            </w:r>
          </w:hyperlink>
          <w:r w:rsidR="00E01E6F">
            <w:rPr>
              <w:b/>
              <w:color w:val="000000"/>
            </w:rPr>
            <w:tab/>
          </w:r>
          <w:r w:rsidR="00E01E6F">
            <w:fldChar w:fldCharType="begin"/>
          </w:r>
          <w:r w:rsidR="00E01E6F">
            <w:instrText xml:space="preserve"> PAGEREF _3w575w7b99bx \h </w:instrText>
          </w:r>
          <w:r w:rsidR="00E01E6F">
            <w:fldChar w:fldCharType="separate"/>
          </w:r>
          <w:r w:rsidR="00E01E6F">
            <w:rPr>
              <w:b/>
              <w:noProof/>
              <w:color w:val="000000"/>
            </w:rPr>
            <w:t>17</w:t>
          </w:r>
          <w:r w:rsidR="00E01E6F">
            <w:fldChar w:fldCharType="end"/>
          </w:r>
        </w:p>
        <w:p w14:paraId="238BC563" w14:textId="77777777" w:rsidR="001731F6" w:rsidRDefault="00A62E0D">
          <w:pPr>
            <w:tabs>
              <w:tab w:val="right" w:pos="9360"/>
            </w:tabs>
            <w:spacing w:before="60" w:line="240" w:lineRule="auto"/>
            <w:ind w:left="360"/>
            <w:rPr>
              <w:color w:val="000000"/>
            </w:rPr>
          </w:pPr>
          <w:hyperlink w:anchor="_wmb1wqgasazx">
            <w:r w:rsidR="00E01E6F">
              <w:rPr>
                <w:color w:val="000000"/>
              </w:rPr>
              <w:t>Using the GPS</w:t>
            </w:r>
          </w:hyperlink>
          <w:r w:rsidR="00E01E6F">
            <w:rPr>
              <w:color w:val="000000"/>
            </w:rPr>
            <w:tab/>
          </w:r>
          <w:r w:rsidR="00E01E6F">
            <w:fldChar w:fldCharType="begin"/>
          </w:r>
          <w:r w:rsidR="00E01E6F">
            <w:instrText xml:space="preserve"> PAGEREF _wmb1wqgasazx \h </w:instrText>
          </w:r>
          <w:r w:rsidR="00E01E6F">
            <w:fldChar w:fldCharType="separate"/>
          </w:r>
          <w:r w:rsidR="00E01E6F">
            <w:rPr>
              <w:noProof/>
              <w:color w:val="000000"/>
            </w:rPr>
            <w:t>17</w:t>
          </w:r>
          <w:r w:rsidR="00E01E6F">
            <w:fldChar w:fldCharType="end"/>
          </w:r>
        </w:p>
        <w:p w14:paraId="44202023" w14:textId="77777777" w:rsidR="001731F6" w:rsidRDefault="00A62E0D">
          <w:pPr>
            <w:tabs>
              <w:tab w:val="right" w:pos="9360"/>
            </w:tabs>
            <w:spacing w:before="200" w:line="240" w:lineRule="auto"/>
            <w:rPr>
              <w:b/>
              <w:color w:val="000000"/>
            </w:rPr>
          </w:pPr>
          <w:hyperlink w:anchor="_94jjf525w59k">
            <w:r w:rsidR="00E01E6F">
              <w:rPr>
                <w:b/>
                <w:color w:val="000000"/>
              </w:rPr>
              <w:t>Recovery</w:t>
            </w:r>
          </w:hyperlink>
          <w:r w:rsidR="00E01E6F">
            <w:rPr>
              <w:b/>
              <w:color w:val="000000"/>
            </w:rPr>
            <w:tab/>
          </w:r>
          <w:r w:rsidR="00E01E6F">
            <w:fldChar w:fldCharType="begin"/>
          </w:r>
          <w:r w:rsidR="00E01E6F">
            <w:instrText xml:space="preserve"> PAGEREF _94jjf525w59k \h </w:instrText>
          </w:r>
          <w:r w:rsidR="00E01E6F">
            <w:fldChar w:fldCharType="separate"/>
          </w:r>
          <w:r w:rsidR="00E01E6F">
            <w:rPr>
              <w:b/>
              <w:noProof/>
              <w:color w:val="000000"/>
            </w:rPr>
            <w:t>17</w:t>
          </w:r>
          <w:r w:rsidR="00E01E6F">
            <w:fldChar w:fldCharType="end"/>
          </w:r>
        </w:p>
        <w:p w14:paraId="1F7DA8E5" w14:textId="77777777" w:rsidR="001731F6" w:rsidRDefault="00A62E0D">
          <w:pPr>
            <w:tabs>
              <w:tab w:val="right" w:pos="9360"/>
            </w:tabs>
            <w:spacing w:before="60" w:line="240" w:lineRule="auto"/>
            <w:ind w:left="360"/>
            <w:rPr>
              <w:color w:val="000000"/>
            </w:rPr>
          </w:pPr>
          <w:hyperlink w:anchor="_y2m8oluppsnk">
            <w:r w:rsidR="00E01E6F">
              <w:rPr>
                <w:color w:val="000000"/>
              </w:rPr>
              <w:t>Using the VHF receiver and Yagi antenna</w:t>
            </w:r>
          </w:hyperlink>
          <w:r w:rsidR="00E01E6F">
            <w:rPr>
              <w:color w:val="000000"/>
            </w:rPr>
            <w:tab/>
          </w:r>
          <w:r w:rsidR="00E01E6F">
            <w:fldChar w:fldCharType="begin"/>
          </w:r>
          <w:r w:rsidR="00E01E6F">
            <w:instrText xml:space="preserve"> PAGEREF _y2m8oluppsnk \h </w:instrText>
          </w:r>
          <w:r w:rsidR="00E01E6F">
            <w:fldChar w:fldCharType="separate"/>
          </w:r>
          <w:r w:rsidR="00E01E6F">
            <w:rPr>
              <w:noProof/>
              <w:color w:val="000000"/>
            </w:rPr>
            <w:t>17</w:t>
          </w:r>
          <w:r w:rsidR="00E01E6F">
            <w:fldChar w:fldCharType="end"/>
          </w:r>
        </w:p>
        <w:p w14:paraId="32C52C4A" w14:textId="77777777" w:rsidR="001731F6" w:rsidRDefault="00A62E0D">
          <w:pPr>
            <w:tabs>
              <w:tab w:val="right" w:pos="9360"/>
            </w:tabs>
            <w:spacing w:before="200" w:line="240" w:lineRule="auto"/>
            <w:rPr>
              <w:b/>
              <w:color w:val="000000"/>
            </w:rPr>
          </w:pPr>
          <w:hyperlink w:anchor="_u49w22fvgalv">
            <w:r w:rsidR="00E01E6F">
              <w:rPr>
                <w:b/>
                <w:color w:val="000000"/>
              </w:rPr>
              <w:t>Completing the Droplog</w:t>
            </w:r>
          </w:hyperlink>
          <w:r w:rsidR="00E01E6F">
            <w:rPr>
              <w:b/>
              <w:color w:val="000000"/>
            </w:rPr>
            <w:tab/>
          </w:r>
          <w:r w:rsidR="00E01E6F">
            <w:fldChar w:fldCharType="begin"/>
          </w:r>
          <w:r w:rsidR="00E01E6F">
            <w:instrText xml:space="preserve"> PAGEREF _u49w22fvgalv \h </w:instrText>
          </w:r>
          <w:r w:rsidR="00E01E6F">
            <w:fldChar w:fldCharType="separate"/>
          </w:r>
          <w:r w:rsidR="00E01E6F">
            <w:rPr>
              <w:b/>
              <w:noProof/>
              <w:color w:val="000000"/>
            </w:rPr>
            <w:t>18</w:t>
          </w:r>
          <w:r w:rsidR="00E01E6F">
            <w:fldChar w:fldCharType="end"/>
          </w:r>
        </w:p>
        <w:p w14:paraId="5140D737" w14:textId="77777777" w:rsidR="001731F6" w:rsidRDefault="00A62E0D">
          <w:pPr>
            <w:tabs>
              <w:tab w:val="right" w:pos="9360"/>
            </w:tabs>
            <w:spacing w:before="200" w:line="240" w:lineRule="auto"/>
          </w:pPr>
          <w:hyperlink w:anchor="_ycu7u6b6fdv9">
            <w:r w:rsidR="00E01E6F">
              <w:rPr>
                <w:b/>
              </w:rPr>
              <w:t>Data Download</w:t>
            </w:r>
          </w:hyperlink>
          <w:r w:rsidR="00E01E6F">
            <w:rPr>
              <w:b/>
            </w:rPr>
            <w:tab/>
          </w:r>
          <w:r w:rsidR="00E01E6F">
            <w:fldChar w:fldCharType="begin"/>
          </w:r>
          <w:r w:rsidR="00E01E6F">
            <w:instrText xml:space="preserve"> PAGEREF _ycu7u6b6fdv9 \h </w:instrText>
          </w:r>
          <w:r w:rsidR="00E01E6F">
            <w:fldChar w:fldCharType="separate"/>
          </w:r>
          <w:r w:rsidR="00E01E6F">
            <w:rPr>
              <w:b/>
              <w:noProof/>
            </w:rPr>
            <w:t>18</w:t>
          </w:r>
          <w:r w:rsidR="00E01E6F">
            <w:fldChar w:fldCharType="end"/>
          </w:r>
        </w:p>
        <w:p w14:paraId="3F8D4BFF" w14:textId="77777777" w:rsidR="001731F6" w:rsidRDefault="00A62E0D">
          <w:pPr>
            <w:tabs>
              <w:tab w:val="right" w:pos="9360"/>
            </w:tabs>
            <w:spacing w:before="60" w:line="240" w:lineRule="auto"/>
            <w:ind w:left="360"/>
            <w:rPr>
              <w:color w:val="000000"/>
            </w:rPr>
          </w:pPr>
          <w:hyperlink w:anchor="_t20o2tdttgw">
            <w:r w:rsidR="00E01E6F">
              <w:rPr>
                <w:color w:val="000000"/>
              </w:rPr>
              <w:t>Downloading Video Data</w:t>
            </w:r>
          </w:hyperlink>
          <w:r w:rsidR="00E01E6F">
            <w:rPr>
              <w:color w:val="000000"/>
            </w:rPr>
            <w:tab/>
          </w:r>
          <w:r w:rsidR="00E01E6F">
            <w:fldChar w:fldCharType="begin"/>
          </w:r>
          <w:r w:rsidR="00E01E6F">
            <w:instrText xml:space="preserve"> PAGEREF _t20o2tdttgw \h </w:instrText>
          </w:r>
          <w:r w:rsidR="00E01E6F">
            <w:fldChar w:fldCharType="separate"/>
          </w:r>
          <w:r w:rsidR="00E01E6F">
            <w:rPr>
              <w:noProof/>
              <w:color w:val="000000"/>
            </w:rPr>
            <w:t>18</w:t>
          </w:r>
          <w:r w:rsidR="00E01E6F">
            <w:fldChar w:fldCharType="end"/>
          </w:r>
        </w:p>
        <w:p w14:paraId="2AA94882" w14:textId="77777777" w:rsidR="001731F6" w:rsidRDefault="00A62E0D">
          <w:pPr>
            <w:tabs>
              <w:tab w:val="right" w:pos="9360"/>
            </w:tabs>
            <w:spacing w:before="60" w:line="240" w:lineRule="auto"/>
            <w:ind w:left="360"/>
            <w:rPr>
              <w:color w:val="000000"/>
            </w:rPr>
          </w:pPr>
          <w:hyperlink w:anchor="_cllw7valijnd">
            <w:r w:rsidR="00E01E6F">
              <w:rPr>
                <w:color w:val="000000"/>
              </w:rPr>
              <w:t>Downloading Pressure and Temperature Data</w:t>
            </w:r>
          </w:hyperlink>
          <w:r w:rsidR="00E01E6F">
            <w:rPr>
              <w:color w:val="000000"/>
            </w:rPr>
            <w:tab/>
          </w:r>
          <w:r w:rsidR="00E01E6F">
            <w:fldChar w:fldCharType="begin"/>
          </w:r>
          <w:r w:rsidR="00E01E6F">
            <w:instrText xml:space="preserve"> PAGEREF _cllw7valijnd \h </w:instrText>
          </w:r>
          <w:r w:rsidR="00E01E6F">
            <w:fldChar w:fldCharType="separate"/>
          </w:r>
          <w:r w:rsidR="00E01E6F">
            <w:rPr>
              <w:noProof/>
              <w:color w:val="000000"/>
            </w:rPr>
            <w:t>19</w:t>
          </w:r>
          <w:r w:rsidR="00E01E6F">
            <w:fldChar w:fldCharType="end"/>
          </w:r>
        </w:p>
        <w:p w14:paraId="3B4F7905" w14:textId="77777777" w:rsidR="001731F6" w:rsidRDefault="00A62E0D">
          <w:pPr>
            <w:tabs>
              <w:tab w:val="right" w:pos="9360"/>
            </w:tabs>
            <w:spacing w:before="60" w:line="240" w:lineRule="auto"/>
            <w:ind w:left="360"/>
            <w:rPr>
              <w:color w:val="000000"/>
            </w:rPr>
          </w:pPr>
          <w:hyperlink w:anchor="_lwuzeemk6xd1">
            <w:r w:rsidR="00E01E6F">
              <w:rPr>
                <w:color w:val="000000"/>
              </w:rPr>
              <w:t>Plotting Pressure and Temperature Data</w:t>
            </w:r>
          </w:hyperlink>
          <w:r w:rsidR="00E01E6F">
            <w:rPr>
              <w:color w:val="000000"/>
            </w:rPr>
            <w:tab/>
          </w:r>
          <w:r w:rsidR="00E01E6F">
            <w:fldChar w:fldCharType="begin"/>
          </w:r>
          <w:r w:rsidR="00E01E6F">
            <w:instrText xml:space="preserve"> PAGEREF _lwuzeemk6xd1 \h </w:instrText>
          </w:r>
          <w:r w:rsidR="00E01E6F">
            <w:fldChar w:fldCharType="separate"/>
          </w:r>
          <w:r w:rsidR="00E01E6F">
            <w:rPr>
              <w:noProof/>
              <w:color w:val="000000"/>
            </w:rPr>
            <w:t>20</w:t>
          </w:r>
          <w:r w:rsidR="00E01E6F">
            <w:fldChar w:fldCharType="end"/>
          </w:r>
        </w:p>
        <w:p w14:paraId="72E28DD4" w14:textId="77777777" w:rsidR="001731F6" w:rsidRDefault="00A62E0D">
          <w:pPr>
            <w:tabs>
              <w:tab w:val="right" w:pos="9360"/>
            </w:tabs>
            <w:spacing w:before="200" w:line="240" w:lineRule="auto"/>
            <w:rPr>
              <w:b/>
              <w:color w:val="000000"/>
            </w:rPr>
          </w:pPr>
          <w:hyperlink w:anchor="_xrbun1mpbm9">
            <w:r w:rsidR="00E01E6F">
              <w:rPr>
                <w:b/>
                <w:color w:val="000000"/>
              </w:rPr>
              <w:t>Standard User Kit Packing List</w:t>
            </w:r>
          </w:hyperlink>
          <w:r w:rsidR="00E01E6F">
            <w:rPr>
              <w:b/>
              <w:color w:val="000000"/>
            </w:rPr>
            <w:tab/>
          </w:r>
          <w:r w:rsidR="00E01E6F">
            <w:fldChar w:fldCharType="begin"/>
          </w:r>
          <w:r w:rsidR="00E01E6F">
            <w:instrText xml:space="preserve"> PAGEREF _xrbun1mpbm9 \h </w:instrText>
          </w:r>
          <w:r w:rsidR="00E01E6F">
            <w:fldChar w:fldCharType="separate"/>
          </w:r>
          <w:r w:rsidR="00E01E6F">
            <w:rPr>
              <w:b/>
              <w:noProof/>
              <w:color w:val="000000"/>
            </w:rPr>
            <w:t>24</w:t>
          </w:r>
          <w:r w:rsidR="00E01E6F">
            <w:fldChar w:fldCharType="end"/>
          </w:r>
        </w:p>
        <w:p w14:paraId="7867F61F" w14:textId="77777777" w:rsidR="001731F6" w:rsidRDefault="00A62E0D">
          <w:pPr>
            <w:tabs>
              <w:tab w:val="right" w:pos="9360"/>
            </w:tabs>
            <w:spacing w:before="200" w:line="240" w:lineRule="auto"/>
            <w:rPr>
              <w:b/>
              <w:color w:val="000000"/>
            </w:rPr>
          </w:pPr>
          <w:hyperlink w:anchor="_tw0n5wrmc5xv">
            <w:r w:rsidR="00E01E6F">
              <w:rPr>
                <w:b/>
                <w:color w:val="000000"/>
              </w:rPr>
              <w:t>Dropcam Illustrations</w:t>
            </w:r>
          </w:hyperlink>
          <w:r w:rsidR="00E01E6F">
            <w:rPr>
              <w:b/>
              <w:color w:val="000000"/>
            </w:rPr>
            <w:tab/>
          </w:r>
          <w:r w:rsidR="00E01E6F">
            <w:fldChar w:fldCharType="begin"/>
          </w:r>
          <w:r w:rsidR="00E01E6F">
            <w:instrText xml:space="preserve"> PAGEREF _tw0n5wrmc5xv \h </w:instrText>
          </w:r>
          <w:r w:rsidR="00E01E6F">
            <w:fldChar w:fldCharType="separate"/>
          </w:r>
          <w:r w:rsidR="00E01E6F">
            <w:rPr>
              <w:b/>
              <w:noProof/>
              <w:color w:val="000000"/>
            </w:rPr>
            <w:t>26</w:t>
          </w:r>
          <w:r w:rsidR="00E01E6F">
            <w:fldChar w:fldCharType="end"/>
          </w:r>
        </w:p>
        <w:p w14:paraId="475A0A0F" w14:textId="77777777" w:rsidR="001731F6" w:rsidRDefault="00A62E0D">
          <w:pPr>
            <w:tabs>
              <w:tab w:val="right" w:pos="9360"/>
            </w:tabs>
            <w:spacing w:before="200" w:line="240" w:lineRule="auto"/>
            <w:rPr>
              <w:b/>
              <w:color w:val="000000"/>
            </w:rPr>
          </w:pPr>
          <w:hyperlink w:anchor="_79c38470r3li">
            <w:r w:rsidR="00E01E6F">
              <w:rPr>
                <w:b/>
                <w:color w:val="000000"/>
              </w:rPr>
              <w:t>Cables</w:t>
            </w:r>
          </w:hyperlink>
          <w:r w:rsidR="00E01E6F">
            <w:rPr>
              <w:b/>
              <w:color w:val="000000"/>
            </w:rPr>
            <w:tab/>
          </w:r>
          <w:r w:rsidR="00E01E6F">
            <w:fldChar w:fldCharType="begin"/>
          </w:r>
          <w:r w:rsidR="00E01E6F">
            <w:instrText xml:space="preserve"> PAGEREF _79c38470r3li \h </w:instrText>
          </w:r>
          <w:r w:rsidR="00E01E6F">
            <w:fldChar w:fldCharType="separate"/>
          </w:r>
          <w:r w:rsidR="00E01E6F">
            <w:rPr>
              <w:b/>
              <w:noProof/>
              <w:color w:val="000000"/>
            </w:rPr>
            <w:t>27</w:t>
          </w:r>
          <w:r w:rsidR="00E01E6F">
            <w:fldChar w:fldCharType="end"/>
          </w:r>
        </w:p>
        <w:p w14:paraId="6440B298" w14:textId="77777777" w:rsidR="001731F6" w:rsidRDefault="00A62E0D">
          <w:pPr>
            <w:tabs>
              <w:tab w:val="right" w:pos="9360"/>
            </w:tabs>
            <w:spacing w:before="200" w:line="240" w:lineRule="auto"/>
            <w:rPr>
              <w:b/>
              <w:color w:val="000000"/>
            </w:rPr>
          </w:pPr>
          <w:hyperlink w:anchor="_jppm7g80hlun">
            <w:r w:rsidR="00E01E6F">
              <w:rPr>
                <w:b/>
                <w:color w:val="000000"/>
              </w:rPr>
              <w:t>Troubleshooting</w:t>
            </w:r>
          </w:hyperlink>
          <w:r w:rsidR="00E01E6F">
            <w:rPr>
              <w:b/>
              <w:color w:val="000000"/>
            </w:rPr>
            <w:tab/>
          </w:r>
          <w:r w:rsidR="00E01E6F">
            <w:fldChar w:fldCharType="begin"/>
          </w:r>
          <w:r w:rsidR="00E01E6F">
            <w:instrText xml:space="preserve"> PAGEREF _jppm7g80hlun \h </w:instrText>
          </w:r>
          <w:r w:rsidR="00E01E6F">
            <w:fldChar w:fldCharType="separate"/>
          </w:r>
          <w:r w:rsidR="00E01E6F">
            <w:rPr>
              <w:b/>
              <w:noProof/>
              <w:color w:val="000000"/>
            </w:rPr>
            <w:t>28</w:t>
          </w:r>
          <w:r w:rsidR="00E01E6F">
            <w:fldChar w:fldCharType="end"/>
          </w:r>
        </w:p>
        <w:p w14:paraId="2110668F" w14:textId="77777777" w:rsidR="001731F6" w:rsidRDefault="00A62E0D">
          <w:pPr>
            <w:tabs>
              <w:tab w:val="right" w:pos="9360"/>
            </w:tabs>
            <w:spacing w:before="60" w:line="240" w:lineRule="auto"/>
            <w:ind w:left="360"/>
            <w:rPr>
              <w:color w:val="000000"/>
            </w:rPr>
          </w:pPr>
          <w:hyperlink w:anchor="_35mrpupuqgcu">
            <w:r w:rsidR="00E01E6F">
              <w:rPr>
                <w:color w:val="000000"/>
              </w:rPr>
              <w:t>Problem: Teraterm is showing nonsense characters.</w:t>
            </w:r>
          </w:hyperlink>
          <w:r w:rsidR="00E01E6F">
            <w:rPr>
              <w:color w:val="000000"/>
            </w:rPr>
            <w:tab/>
          </w:r>
          <w:r w:rsidR="00E01E6F">
            <w:fldChar w:fldCharType="begin"/>
          </w:r>
          <w:r w:rsidR="00E01E6F">
            <w:instrText xml:space="preserve"> PAGEREF _35mrpupuqgcu \h </w:instrText>
          </w:r>
          <w:r w:rsidR="00E01E6F">
            <w:fldChar w:fldCharType="separate"/>
          </w:r>
          <w:r w:rsidR="00E01E6F">
            <w:rPr>
              <w:noProof/>
              <w:color w:val="000000"/>
            </w:rPr>
            <w:t>28</w:t>
          </w:r>
          <w:r w:rsidR="00E01E6F">
            <w:fldChar w:fldCharType="end"/>
          </w:r>
        </w:p>
        <w:p w14:paraId="0D3B40A9" w14:textId="77777777" w:rsidR="001731F6" w:rsidRDefault="00A62E0D">
          <w:pPr>
            <w:tabs>
              <w:tab w:val="right" w:pos="9360"/>
            </w:tabs>
            <w:spacing w:before="60" w:line="240" w:lineRule="auto"/>
            <w:ind w:left="360"/>
            <w:rPr>
              <w:color w:val="000000"/>
            </w:rPr>
          </w:pPr>
          <w:hyperlink w:anchor="_fkkw02ly385s">
            <w:r w:rsidR="00E01E6F">
              <w:rPr>
                <w:color w:val="000000"/>
              </w:rPr>
              <w:t>Problem: When I open Teraterm, I don’t see any response from the Dropcam, even though the magnet is out and the USB cable is plugged in.</w:t>
            </w:r>
          </w:hyperlink>
          <w:r w:rsidR="00E01E6F">
            <w:rPr>
              <w:color w:val="000000"/>
            </w:rPr>
            <w:tab/>
          </w:r>
          <w:r w:rsidR="00E01E6F">
            <w:fldChar w:fldCharType="begin"/>
          </w:r>
          <w:r w:rsidR="00E01E6F">
            <w:instrText xml:space="preserve"> PAGEREF _fkkw02ly385s \h </w:instrText>
          </w:r>
          <w:r w:rsidR="00E01E6F">
            <w:fldChar w:fldCharType="separate"/>
          </w:r>
          <w:r w:rsidR="00E01E6F">
            <w:rPr>
              <w:noProof/>
              <w:color w:val="000000"/>
            </w:rPr>
            <w:t>28</w:t>
          </w:r>
          <w:r w:rsidR="00E01E6F">
            <w:fldChar w:fldCharType="end"/>
          </w:r>
        </w:p>
        <w:p w14:paraId="352C5C87" w14:textId="77777777" w:rsidR="001731F6" w:rsidRDefault="00A62E0D">
          <w:pPr>
            <w:tabs>
              <w:tab w:val="right" w:pos="9360"/>
            </w:tabs>
            <w:spacing w:before="60" w:line="240" w:lineRule="auto"/>
            <w:ind w:left="360"/>
            <w:rPr>
              <w:color w:val="000000"/>
            </w:rPr>
          </w:pPr>
          <w:hyperlink w:anchor="_sprg3pqxwoeq">
            <w:r w:rsidR="00E01E6F">
              <w:rPr>
                <w:color w:val="000000"/>
              </w:rPr>
              <w:t>Problem: Error occurs when opening Tera Term “Cannot open COM. Not found.”</w:t>
            </w:r>
          </w:hyperlink>
          <w:r w:rsidR="00E01E6F">
            <w:rPr>
              <w:color w:val="000000"/>
            </w:rPr>
            <w:tab/>
          </w:r>
          <w:r w:rsidR="00E01E6F">
            <w:fldChar w:fldCharType="begin"/>
          </w:r>
          <w:r w:rsidR="00E01E6F">
            <w:instrText xml:space="preserve"> PAGEREF _sprg3pqxwoeq \h </w:instrText>
          </w:r>
          <w:r w:rsidR="00E01E6F">
            <w:fldChar w:fldCharType="separate"/>
          </w:r>
          <w:r w:rsidR="00E01E6F">
            <w:rPr>
              <w:noProof/>
              <w:color w:val="000000"/>
            </w:rPr>
            <w:t>28</w:t>
          </w:r>
          <w:r w:rsidR="00E01E6F">
            <w:fldChar w:fldCharType="end"/>
          </w:r>
        </w:p>
        <w:p w14:paraId="01E66550" w14:textId="77777777" w:rsidR="001731F6" w:rsidRDefault="00A62E0D">
          <w:pPr>
            <w:tabs>
              <w:tab w:val="right" w:pos="9360"/>
            </w:tabs>
            <w:spacing w:before="60" w:line="240" w:lineRule="auto"/>
            <w:ind w:left="360"/>
            <w:rPr>
              <w:color w:val="000000"/>
            </w:rPr>
          </w:pPr>
          <w:hyperlink w:anchor="_mq6jra4sxp9x">
            <w:r w:rsidR="00E01E6F">
              <w:rPr>
                <w:color w:val="000000"/>
              </w:rPr>
              <w:t>Problem: Tera Term shows [disconnected]</w:t>
            </w:r>
          </w:hyperlink>
          <w:r w:rsidR="00E01E6F">
            <w:rPr>
              <w:color w:val="000000"/>
            </w:rPr>
            <w:tab/>
          </w:r>
          <w:r w:rsidR="00E01E6F">
            <w:fldChar w:fldCharType="begin"/>
          </w:r>
          <w:r w:rsidR="00E01E6F">
            <w:instrText xml:space="preserve"> PAGEREF _mq6jra4sxp9x \h </w:instrText>
          </w:r>
          <w:r w:rsidR="00E01E6F">
            <w:fldChar w:fldCharType="separate"/>
          </w:r>
          <w:r w:rsidR="00E01E6F">
            <w:rPr>
              <w:noProof/>
              <w:color w:val="000000"/>
            </w:rPr>
            <w:t>29</w:t>
          </w:r>
          <w:r w:rsidR="00E01E6F">
            <w:fldChar w:fldCharType="end"/>
          </w:r>
        </w:p>
        <w:p w14:paraId="7EC95F5D" w14:textId="77777777" w:rsidR="001731F6" w:rsidRDefault="00A62E0D">
          <w:pPr>
            <w:tabs>
              <w:tab w:val="right" w:pos="9360"/>
            </w:tabs>
            <w:spacing w:before="60" w:line="240" w:lineRule="auto"/>
            <w:ind w:left="360"/>
            <w:rPr>
              <w:color w:val="000000"/>
            </w:rPr>
          </w:pPr>
          <w:hyperlink w:anchor="_f0gltedq81ja">
            <w:r w:rsidR="00E01E6F">
              <w:rPr>
                <w:color w:val="000000"/>
              </w:rPr>
              <w:t>Problem: Tera Term showing “Bad Command”.</w:t>
            </w:r>
          </w:hyperlink>
          <w:r w:rsidR="00E01E6F">
            <w:rPr>
              <w:color w:val="000000"/>
            </w:rPr>
            <w:tab/>
          </w:r>
          <w:r w:rsidR="00E01E6F">
            <w:fldChar w:fldCharType="begin"/>
          </w:r>
          <w:r w:rsidR="00E01E6F">
            <w:instrText xml:space="preserve"> PAGEREF _f0gltedq81ja \h </w:instrText>
          </w:r>
          <w:r w:rsidR="00E01E6F">
            <w:fldChar w:fldCharType="separate"/>
          </w:r>
          <w:r w:rsidR="00E01E6F">
            <w:rPr>
              <w:noProof/>
              <w:color w:val="000000"/>
            </w:rPr>
            <w:t>29</w:t>
          </w:r>
          <w:r w:rsidR="00E01E6F">
            <w:fldChar w:fldCharType="end"/>
          </w:r>
        </w:p>
        <w:p w14:paraId="0E5C6090" w14:textId="77777777" w:rsidR="001731F6" w:rsidRDefault="00A62E0D">
          <w:pPr>
            <w:tabs>
              <w:tab w:val="right" w:pos="9360"/>
            </w:tabs>
            <w:spacing w:before="60" w:line="240" w:lineRule="auto"/>
            <w:ind w:left="360"/>
            <w:rPr>
              <w:color w:val="000000"/>
            </w:rPr>
          </w:pPr>
          <w:hyperlink w:anchor="_7058quv9n5jl">
            <w:r w:rsidR="00E01E6F">
              <w:rPr>
                <w:color w:val="000000"/>
              </w:rPr>
              <w:t>Problem: Camera continually disconnects from USB at irregular intervals.</w:t>
            </w:r>
          </w:hyperlink>
          <w:r w:rsidR="00E01E6F">
            <w:rPr>
              <w:color w:val="000000"/>
            </w:rPr>
            <w:tab/>
          </w:r>
          <w:r w:rsidR="00E01E6F">
            <w:fldChar w:fldCharType="begin"/>
          </w:r>
          <w:r w:rsidR="00E01E6F">
            <w:instrText xml:space="preserve"> PAGEREF _7058quv9n5jl \h </w:instrText>
          </w:r>
          <w:r w:rsidR="00E01E6F">
            <w:fldChar w:fldCharType="separate"/>
          </w:r>
          <w:r w:rsidR="00E01E6F">
            <w:rPr>
              <w:noProof/>
              <w:color w:val="000000"/>
            </w:rPr>
            <w:t>29</w:t>
          </w:r>
          <w:r w:rsidR="00E01E6F">
            <w:fldChar w:fldCharType="end"/>
          </w:r>
        </w:p>
        <w:p w14:paraId="08F11C67" w14:textId="77777777" w:rsidR="001731F6" w:rsidRDefault="00A62E0D">
          <w:pPr>
            <w:tabs>
              <w:tab w:val="right" w:pos="9360"/>
            </w:tabs>
            <w:spacing w:before="200" w:line="240" w:lineRule="auto"/>
            <w:rPr>
              <w:b/>
              <w:color w:val="000000"/>
            </w:rPr>
          </w:pPr>
          <w:hyperlink w:anchor="_irre9kpwe85t">
            <w:r w:rsidR="00E01E6F">
              <w:rPr>
                <w:b/>
                <w:color w:val="000000"/>
              </w:rPr>
              <w:t>Procedures</w:t>
            </w:r>
          </w:hyperlink>
          <w:r w:rsidR="00E01E6F">
            <w:rPr>
              <w:b/>
              <w:color w:val="000000"/>
            </w:rPr>
            <w:tab/>
          </w:r>
          <w:r w:rsidR="00E01E6F">
            <w:fldChar w:fldCharType="begin"/>
          </w:r>
          <w:r w:rsidR="00E01E6F">
            <w:instrText xml:space="preserve"> PAGEREF _irre9kpwe85t \h </w:instrText>
          </w:r>
          <w:r w:rsidR="00E01E6F">
            <w:fldChar w:fldCharType="separate"/>
          </w:r>
          <w:r w:rsidR="00E01E6F">
            <w:rPr>
              <w:b/>
              <w:noProof/>
              <w:color w:val="000000"/>
            </w:rPr>
            <w:t>30</w:t>
          </w:r>
          <w:r w:rsidR="00E01E6F">
            <w:fldChar w:fldCharType="end"/>
          </w:r>
        </w:p>
        <w:p w14:paraId="24DB55B7" w14:textId="77777777" w:rsidR="001731F6" w:rsidRDefault="00A62E0D">
          <w:pPr>
            <w:tabs>
              <w:tab w:val="right" w:pos="9360"/>
            </w:tabs>
            <w:spacing w:before="60" w:line="240" w:lineRule="auto"/>
            <w:ind w:left="360"/>
            <w:rPr>
              <w:color w:val="000000"/>
            </w:rPr>
          </w:pPr>
          <w:hyperlink w:anchor="_kn84vv7h4q1l">
            <w:r w:rsidR="00E01E6F">
              <w:rPr>
                <w:color w:val="000000"/>
              </w:rPr>
              <w:t>Connector Greasing Instructions</w:t>
            </w:r>
          </w:hyperlink>
          <w:r w:rsidR="00E01E6F">
            <w:rPr>
              <w:color w:val="000000"/>
            </w:rPr>
            <w:tab/>
          </w:r>
          <w:r w:rsidR="00E01E6F">
            <w:fldChar w:fldCharType="begin"/>
          </w:r>
          <w:r w:rsidR="00E01E6F">
            <w:instrText xml:space="preserve"> PAGEREF _kn84vv7h4q1l \h </w:instrText>
          </w:r>
          <w:r w:rsidR="00E01E6F">
            <w:fldChar w:fldCharType="separate"/>
          </w:r>
          <w:r w:rsidR="00E01E6F">
            <w:rPr>
              <w:noProof/>
              <w:color w:val="000000"/>
            </w:rPr>
            <w:t>30</w:t>
          </w:r>
          <w:r w:rsidR="00E01E6F">
            <w:fldChar w:fldCharType="end"/>
          </w:r>
        </w:p>
        <w:p w14:paraId="0D740D19" w14:textId="77777777" w:rsidR="001731F6" w:rsidRDefault="00A62E0D">
          <w:pPr>
            <w:tabs>
              <w:tab w:val="right" w:pos="9360"/>
            </w:tabs>
            <w:spacing w:before="60" w:line="240" w:lineRule="auto"/>
            <w:ind w:left="360"/>
            <w:rPr>
              <w:color w:val="000000"/>
            </w:rPr>
          </w:pPr>
          <w:hyperlink w:anchor="_t4ccycpx2rla">
            <w:r w:rsidR="00E01E6F">
              <w:rPr>
                <w:color w:val="000000"/>
              </w:rPr>
              <w:t>Checking the COM Port and Saving the Settings</w:t>
            </w:r>
          </w:hyperlink>
          <w:r w:rsidR="00E01E6F">
            <w:rPr>
              <w:color w:val="000000"/>
            </w:rPr>
            <w:tab/>
          </w:r>
          <w:r w:rsidR="00E01E6F">
            <w:fldChar w:fldCharType="begin"/>
          </w:r>
          <w:r w:rsidR="00E01E6F">
            <w:instrText xml:space="preserve"> PAGEREF _t4ccycpx2rla \h </w:instrText>
          </w:r>
          <w:r w:rsidR="00E01E6F">
            <w:fldChar w:fldCharType="separate"/>
          </w:r>
          <w:r w:rsidR="00E01E6F">
            <w:rPr>
              <w:noProof/>
              <w:color w:val="000000"/>
            </w:rPr>
            <w:t>30</w:t>
          </w:r>
          <w:r w:rsidR="00E01E6F">
            <w:fldChar w:fldCharType="end"/>
          </w:r>
        </w:p>
        <w:p w14:paraId="382733BA" w14:textId="77777777" w:rsidR="001731F6" w:rsidRDefault="00A62E0D">
          <w:pPr>
            <w:tabs>
              <w:tab w:val="right" w:pos="9360"/>
            </w:tabs>
            <w:spacing w:before="60" w:line="240" w:lineRule="auto"/>
            <w:ind w:left="360"/>
            <w:rPr>
              <w:color w:val="000000"/>
            </w:rPr>
          </w:pPr>
          <w:hyperlink w:anchor="_x6yaok2fnt1m">
            <w:r w:rsidR="00E01E6F">
              <w:rPr>
                <w:color w:val="000000"/>
              </w:rPr>
              <w:t>Configuring the Serial port settings</w:t>
            </w:r>
          </w:hyperlink>
          <w:r w:rsidR="00E01E6F">
            <w:rPr>
              <w:color w:val="000000"/>
            </w:rPr>
            <w:tab/>
          </w:r>
          <w:r w:rsidR="00E01E6F">
            <w:fldChar w:fldCharType="begin"/>
          </w:r>
          <w:r w:rsidR="00E01E6F">
            <w:instrText xml:space="preserve"> PAGEREF _x6yaok2fnt1m \h </w:instrText>
          </w:r>
          <w:r w:rsidR="00E01E6F">
            <w:fldChar w:fldCharType="separate"/>
          </w:r>
          <w:r w:rsidR="00E01E6F">
            <w:rPr>
              <w:noProof/>
              <w:color w:val="000000"/>
            </w:rPr>
            <w:t>33</w:t>
          </w:r>
          <w:r w:rsidR="00E01E6F">
            <w:fldChar w:fldCharType="end"/>
          </w:r>
        </w:p>
        <w:p w14:paraId="52F83086" w14:textId="77777777" w:rsidR="001731F6" w:rsidRDefault="00A62E0D">
          <w:pPr>
            <w:tabs>
              <w:tab w:val="right" w:pos="9360"/>
            </w:tabs>
            <w:spacing w:before="200" w:after="80" w:line="240" w:lineRule="auto"/>
            <w:rPr>
              <w:b/>
              <w:color w:val="000000"/>
            </w:rPr>
          </w:pPr>
          <w:hyperlink w:anchor="_ijxz0g3ufrqe">
            <w:r w:rsidR="00E01E6F">
              <w:rPr>
                <w:b/>
                <w:color w:val="000000"/>
              </w:rPr>
              <w:t>Knots</w:t>
            </w:r>
          </w:hyperlink>
          <w:r w:rsidR="00E01E6F">
            <w:rPr>
              <w:b/>
              <w:color w:val="000000"/>
            </w:rPr>
            <w:tab/>
          </w:r>
          <w:r w:rsidR="00E01E6F">
            <w:fldChar w:fldCharType="begin"/>
          </w:r>
          <w:r w:rsidR="00E01E6F">
            <w:instrText xml:space="preserve"> PAGEREF _ijxz0g3ufrqe \h </w:instrText>
          </w:r>
          <w:r w:rsidR="00E01E6F">
            <w:fldChar w:fldCharType="separate"/>
          </w:r>
          <w:r w:rsidR="00E01E6F">
            <w:rPr>
              <w:b/>
              <w:noProof/>
              <w:color w:val="000000"/>
            </w:rPr>
            <w:t>35</w:t>
          </w:r>
          <w:r w:rsidR="00E01E6F">
            <w:fldChar w:fldCharType="end"/>
          </w:r>
          <w:r w:rsidR="00E01E6F">
            <w:fldChar w:fldCharType="end"/>
          </w:r>
        </w:p>
      </w:sdtContent>
    </w:sdt>
    <w:p w14:paraId="166A693C" w14:textId="77777777" w:rsidR="001731F6" w:rsidRDefault="001731F6"/>
    <w:p w14:paraId="0B53F380" w14:textId="77777777" w:rsidR="001731F6" w:rsidRDefault="00E01E6F">
      <w:pPr>
        <w:pStyle w:val="Heading2"/>
      </w:pPr>
      <w:bookmarkStart w:id="2" w:name="_nbrhbugvkhxk" w:colFirst="0" w:colLast="0"/>
      <w:bookmarkEnd w:id="2"/>
      <w:r>
        <w:br w:type="page"/>
      </w:r>
    </w:p>
    <w:p w14:paraId="2EB11AAA" w14:textId="77777777" w:rsidR="001731F6" w:rsidRDefault="00E01E6F">
      <w:pPr>
        <w:pStyle w:val="Heading2"/>
        <w:keepNext w:val="0"/>
        <w:keepLines w:val="0"/>
        <w:spacing w:line="331" w:lineRule="auto"/>
      </w:pPr>
      <w:bookmarkStart w:id="3" w:name="_7p7rpngcsaki" w:colFirst="0" w:colLast="0"/>
      <w:bookmarkEnd w:id="3"/>
      <w:commentRangeStart w:id="4"/>
      <w:r>
        <w:lastRenderedPageBreak/>
        <w:t>Revisions</w:t>
      </w:r>
      <w:commentRangeEnd w:id="4"/>
      <w:r>
        <w:commentReference w:id="4"/>
      </w:r>
    </w:p>
    <w:tbl>
      <w:tblPr>
        <w:tblStyle w:val="a"/>
        <w:tblW w:w="8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50"/>
        <w:gridCol w:w="1620"/>
        <w:gridCol w:w="5625"/>
      </w:tblGrid>
      <w:tr w:rsidR="001731F6" w14:paraId="20B2A966" w14:textId="77777777">
        <w:trPr>
          <w:trHeight w:val="480"/>
        </w:trPr>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58C931" w14:textId="77777777" w:rsidR="001731F6" w:rsidRDefault="00E01E6F">
            <w:pPr>
              <w:spacing w:line="288" w:lineRule="auto"/>
            </w:pPr>
            <w:r>
              <w:t>Date</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2B4A0B" w14:textId="77777777" w:rsidR="001731F6" w:rsidRDefault="00E01E6F">
            <w:pPr>
              <w:spacing w:line="288" w:lineRule="auto"/>
            </w:pPr>
            <w:r>
              <w:t>Initials</w:t>
            </w:r>
          </w:p>
        </w:tc>
        <w:tc>
          <w:tcPr>
            <w:tcW w:w="5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481C2" w14:textId="77777777" w:rsidR="001731F6" w:rsidRDefault="00E01E6F">
            <w:pPr>
              <w:spacing w:line="288" w:lineRule="auto"/>
            </w:pPr>
            <w:r>
              <w:t>Revision</w:t>
            </w:r>
          </w:p>
        </w:tc>
      </w:tr>
      <w:tr w:rsidR="001731F6" w14:paraId="2443E91A" w14:textId="77777777">
        <w:trPr>
          <w:trHeight w:val="500"/>
        </w:trPr>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197132" w14:textId="77777777" w:rsidR="001731F6" w:rsidRDefault="00E01E6F">
            <w:pPr>
              <w:spacing w:line="288" w:lineRule="auto"/>
            </w:pPr>
            <w:r>
              <w:t>20180810</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18350C" w14:textId="77777777" w:rsidR="001731F6" w:rsidRDefault="00E01E6F">
            <w:pPr>
              <w:spacing w:line="288" w:lineRule="auto"/>
            </w:pPr>
            <w:r>
              <w:t>AT</w:t>
            </w:r>
          </w:p>
        </w:tc>
        <w:tc>
          <w:tcPr>
            <w:tcW w:w="5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B7FBCE" w14:textId="77777777" w:rsidR="001731F6" w:rsidRDefault="00E01E6F">
            <w:pPr>
              <w:spacing w:line="288" w:lineRule="auto"/>
            </w:pPr>
            <w:r>
              <w:t>Created</w:t>
            </w:r>
          </w:p>
        </w:tc>
      </w:tr>
      <w:tr w:rsidR="001731F6" w14:paraId="100B09F3"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24710" w14:textId="77777777" w:rsidR="001731F6" w:rsidRDefault="00E01E6F">
            <w:r>
              <w:t>20181002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D08A1" w14:textId="77777777" w:rsidR="001731F6" w:rsidRDefault="00E01E6F">
            <w:r>
              <w:t>AT</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0DDD4" w14:textId="77777777" w:rsidR="001731F6" w:rsidRDefault="00E01E6F">
            <w:r>
              <w:t>Added minor fixes to checklist, added table for task times</w:t>
            </w:r>
          </w:p>
        </w:tc>
      </w:tr>
      <w:tr w:rsidR="001731F6" w14:paraId="25C6CB2B"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97364" w14:textId="77777777" w:rsidR="001731F6" w:rsidRDefault="00E01E6F">
            <w:r>
              <w:t>20181002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C7B13"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A6722" w14:textId="77777777" w:rsidR="001731F6" w:rsidRDefault="00E01E6F">
            <w:proofErr w:type="spellStart"/>
            <w:r>
              <w:t>Burnwire</w:t>
            </w:r>
            <w:proofErr w:type="spellEnd"/>
            <w:r>
              <w:t xml:space="preserve"> GTR instructions (tug on release loop)</w:t>
            </w:r>
          </w:p>
          <w:p w14:paraId="55437E62" w14:textId="77777777" w:rsidR="001731F6" w:rsidRDefault="00E01E6F">
            <w:r>
              <w:t>Packing List update (toothbrush to clean)</w:t>
            </w:r>
          </w:p>
          <w:p w14:paraId="1954592F" w14:textId="77777777" w:rsidR="001731F6" w:rsidRDefault="00E01E6F">
            <w:proofErr w:type="spellStart"/>
            <w:r>
              <w:t>Dropcam</w:t>
            </w:r>
            <w:proofErr w:type="spellEnd"/>
            <w:r>
              <w:t xml:space="preserve"> checklist/deployment (flip up and secure camera protector)</w:t>
            </w:r>
          </w:p>
          <w:p w14:paraId="53EE22E9" w14:textId="77777777" w:rsidR="001731F6" w:rsidRDefault="00E01E6F">
            <w:r>
              <w:t>Note Argos tester finicky-ness</w:t>
            </w:r>
          </w:p>
          <w:p w14:paraId="71BE1F61" w14:textId="77777777" w:rsidR="001731F6" w:rsidRDefault="00E01E6F">
            <w:r>
              <w:t xml:space="preserve">Close </w:t>
            </w:r>
            <w:proofErr w:type="spellStart"/>
            <w:r>
              <w:t>teraterm</w:t>
            </w:r>
            <w:proofErr w:type="spellEnd"/>
            <w:r>
              <w:t xml:space="preserve"> if launching </w:t>
            </w:r>
            <w:proofErr w:type="spellStart"/>
            <w:r>
              <w:t>labview</w:t>
            </w:r>
            <w:proofErr w:type="spellEnd"/>
            <w:r>
              <w:t xml:space="preserve"> for temp data download.</w:t>
            </w:r>
          </w:p>
        </w:tc>
      </w:tr>
      <w:tr w:rsidR="001731F6" w14:paraId="686D0115"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CFF12" w14:textId="77777777" w:rsidR="001731F6" w:rsidRDefault="00E01E6F">
            <w:r>
              <w:t>20181203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23633" w14:textId="77777777" w:rsidR="001731F6" w:rsidRDefault="00E01E6F">
            <w:r>
              <w:t>AT</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60224" w14:textId="77777777" w:rsidR="001731F6" w:rsidRDefault="00E01E6F">
            <w:r>
              <w:t>Added travel checklist</w:t>
            </w:r>
          </w:p>
        </w:tc>
      </w:tr>
      <w:tr w:rsidR="001731F6" w14:paraId="26CDC6C7"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F72F2" w14:textId="77777777" w:rsidR="001731F6" w:rsidRDefault="00E01E6F">
            <w:r>
              <w:t>20190227</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99279" w14:textId="77777777" w:rsidR="001731F6" w:rsidRDefault="00E01E6F">
            <w:r>
              <w:t>AT</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D64B" w14:textId="77777777" w:rsidR="001731F6" w:rsidRDefault="00E01E6F">
            <w:r>
              <w:t>Added flag attachment and sphere separating procedures</w:t>
            </w:r>
          </w:p>
        </w:tc>
      </w:tr>
      <w:tr w:rsidR="001731F6" w14:paraId="6ADA702E"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F775E" w14:textId="77777777" w:rsidR="001731F6" w:rsidRDefault="00E01E6F">
            <w:r>
              <w:t>20190816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31807"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BE4E" w14:textId="77777777" w:rsidR="001731F6" w:rsidRDefault="00E01E6F">
            <w:r>
              <w:t xml:space="preserve">Revise guide in </w:t>
            </w:r>
            <w:commentRangeStart w:id="5"/>
            <w:r>
              <w:t>all the ways</w:t>
            </w:r>
            <w:commentRangeEnd w:id="5"/>
            <w:r>
              <w:commentReference w:id="5"/>
            </w:r>
            <w:r>
              <w:t xml:space="preserve"> to reflect the changes made to the platform and software.</w:t>
            </w:r>
          </w:p>
        </w:tc>
      </w:tr>
      <w:tr w:rsidR="001731F6" w14:paraId="00E54DC5"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E773E" w14:textId="77777777" w:rsidR="001731F6" w:rsidRDefault="00E01E6F">
            <w:r>
              <w:t>20190816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159F8"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54DC5" w14:textId="77777777" w:rsidR="001731F6" w:rsidRDefault="00E01E6F">
            <w:r>
              <w:t>Update checklist to reflect checklist (pre/post, and deploy/recovery)</w:t>
            </w:r>
          </w:p>
        </w:tc>
      </w:tr>
      <w:tr w:rsidR="001731F6" w14:paraId="77A96928"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531D0" w14:textId="77777777" w:rsidR="001731F6" w:rsidRDefault="00E01E6F">
            <w:r>
              <w:t>20190818</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5020F"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CC473" w14:textId="77777777" w:rsidR="001731F6" w:rsidRDefault="00E01E6F">
            <w:r>
              <w:t>Cleaned outline for easier navigation</w:t>
            </w:r>
          </w:p>
        </w:tc>
      </w:tr>
      <w:tr w:rsidR="001731F6" w14:paraId="15B092EE"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42DA0" w14:textId="77777777" w:rsidR="001731F6" w:rsidRDefault="00E01E6F">
            <w:r>
              <w:t>20190819</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723FA"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BE0EB" w14:textId="77777777" w:rsidR="001731F6" w:rsidRDefault="00E01E6F">
            <w:r>
              <w:t>Incorporate Cheat Sheet information-</w:t>
            </w:r>
            <w:commentRangeStart w:id="6"/>
            <w:r>
              <w:t>incomplete</w:t>
            </w:r>
            <w:commentRangeEnd w:id="6"/>
            <w:r>
              <w:commentReference w:id="6"/>
            </w:r>
          </w:p>
        </w:tc>
      </w:tr>
      <w:tr w:rsidR="001731F6" w14:paraId="4EB45A1C"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17C2B" w14:textId="77777777" w:rsidR="001731F6" w:rsidRDefault="00E01E6F">
            <w:r>
              <w:t>20190927</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550F0"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F06CB" w14:textId="77777777" w:rsidR="001731F6" w:rsidRDefault="00E01E6F">
            <w:r>
              <w:t>Complete cheat sheet incorporated</w:t>
            </w:r>
          </w:p>
        </w:tc>
      </w:tr>
      <w:tr w:rsidR="001731F6" w14:paraId="7C4CDC91"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BF22" w14:textId="77777777" w:rsidR="001731F6" w:rsidRDefault="001731F6"/>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E68D3" w14:textId="77777777" w:rsidR="001731F6" w:rsidRDefault="001731F6"/>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828AA" w14:textId="77777777" w:rsidR="001731F6" w:rsidRDefault="001731F6"/>
        </w:tc>
      </w:tr>
      <w:tr w:rsidR="001731F6" w14:paraId="637F7F4B"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6AC93" w14:textId="77777777" w:rsidR="001731F6" w:rsidRDefault="001731F6"/>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74DA9" w14:textId="77777777" w:rsidR="001731F6" w:rsidRDefault="001731F6"/>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B0019" w14:textId="77777777" w:rsidR="001731F6" w:rsidRDefault="001731F6"/>
        </w:tc>
      </w:tr>
      <w:tr w:rsidR="001731F6" w14:paraId="0AA7632D"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353A3" w14:textId="77777777" w:rsidR="001731F6" w:rsidRDefault="001731F6"/>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C6391" w14:textId="77777777" w:rsidR="001731F6" w:rsidRDefault="001731F6"/>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472DD" w14:textId="77777777" w:rsidR="001731F6" w:rsidRDefault="001731F6"/>
        </w:tc>
      </w:tr>
    </w:tbl>
    <w:p w14:paraId="5294757C" w14:textId="77777777" w:rsidR="001731F6" w:rsidRDefault="00E01E6F">
      <w:pPr>
        <w:pStyle w:val="Heading2"/>
      </w:pPr>
      <w:bookmarkStart w:id="7" w:name="_9zfa2o946tcg" w:colFirst="0" w:colLast="0"/>
      <w:bookmarkEnd w:id="7"/>
      <w:r>
        <w:lastRenderedPageBreak/>
        <w:t>Contact Information</w:t>
      </w:r>
    </w:p>
    <w:p w14:paraId="246C0278" w14:textId="77777777" w:rsidR="001731F6" w:rsidRDefault="001731F6"/>
    <w:p w14:paraId="5EA78910" w14:textId="77777777" w:rsidR="001731F6" w:rsidRDefault="001731F6"/>
    <w:p w14:paraId="5C4211FD" w14:textId="77777777" w:rsidR="001731F6" w:rsidRDefault="00E01E6F">
      <w:r>
        <w:t xml:space="preserve">Alan </w:t>
      </w:r>
      <w:proofErr w:type="spellStart"/>
      <w:r>
        <w:t>Turchik</w:t>
      </w:r>
      <w:proofErr w:type="spellEnd"/>
    </w:p>
    <w:p w14:paraId="6DB8F551" w14:textId="77777777" w:rsidR="001731F6" w:rsidRDefault="00E01E6F">
      <w:r>
        <w:t xml:space="preserve">Product Development Manager, Project Lead for </w:t>
      </w:r>
      <w:proofErr w:type="spellStart"/>
      <w:r>
        <w:t>ExTech</w:t>
      </w:r>
      <w:proofErr w:type="spellEnd"/>
      <w:r>
        <w:t xml:space="preserve"> Deep Ocean Exploration</w:t>
      </w:r>
    </w:p>
    <w:p w14:paraId="6BA81F88" w14:textId="77777777" w:rsidR="001731F6" w:rsidRDefault="00A62E0D">
      <w:hyperlink r:id="rId10">
        <w:r w:rsidR="00E01E6F">
          <w:rPr>
            <w:color w:val="1155CC"/>
            <w:u w:val="single"/>
          </w:rPr>
          <w:t>aturchik@ngs.org</w:t>
        </w:r>
      </w:hyperlink>
    </w:p>
    <w:p w14:paraId="2BCE8F08" w14:textId="77777777" w:rsidR="001731F6" w:rsidRDefault="001731F6"/>
    <w:p w14:paraId="2E51EBAA" w14:textId="77777777" w:rsidR="001731F6" w:rsidRDefault="00E01E6F">
      <w:r>
        <w:t>+001-202-807-3311 (9AM - 5PM EST; 1PM - 9PM GMT)</w:t>
      </w:r>
    </w:p>
    <w:p w14:paraId="17CAB6B8" w14:textId="77777777" w:rsidR="001731F6" w:rsidRDefault="00E01E6F">
      <w:r>
        <w:t>+001-510-299-4072 (anytime, EMERGENCIES ONLY)</w:t>
      </w:r>
    </w:p>
    <w:p w14:paraId="56D08224" w14:textId="77777777" w:rsidR="001731F6" w:rsidRDefault="001731F6"/>
    <w:p w14:paraId="181D7BFE" w14:textId="77777777" w:rsidR="001731F6" w:rsidRDefault="00E01E6F">
      <w:r>
        <w:t xml:space="preserve">Jess </w:t>
      </w:r>
      <w:proofErr w:type="spellStart"/>
      <w:r>
        <w:t>Elfadl</w:t>
      </w:r>
      <w:proofErr w:type="spellEnd"/>
    </w:p>
    <w:p w14:paraId="3E2A7BBE" w14:textId="77777777" w:rsidR="001731F6" w:rsidRDefault="00E01E6F">
      <w:proofErr w:type="spellStart"/>
      <w:r>
        <w:t>ExTech</w:t>
      </w:r>
      <w:proofErr w:type="spellEnd"/>
      <w:r>
        <w:t xml:space="preserve"> Equipment Coordinator</w:t>
      </w:r>
    </w:p>
    <w:p w14:paraId="7ED9F1E6" w14:textId="77777777" w:rsidR="001731F6" w:rsidRDefault="00A62E0D">
      <w:hyperlink r:id="rId11">
        <w:r w:rsidR="00E01E6F">
          <w:rPr>
            <w:color w:val="1155CC"/>
            <w:u w:val="single"/>
          </w:rPr>
          <w:t>jelfadl@ngs.org</w:t>
        </w:r>
      </w:hyperlink>
    </w:p>
    <w:p w14:paraId="0A220882" w14:textId="77777777" w:rsidR="001731F6" w:rsidRDefault="001731F6"/>
    <w:p w14:paraId="56AD11C2" w14:textId="77777777" w:rsidR="001731F6" w:rsidRDefault="00E01E6F">
      <w:r>
        <w:t>+001-202-807-3508 (9AM - 5PM EST; 1PM - 9PM GMT)</w:t>
      </w:r>
    </w:p>
    <w:p w14:paraId="488F1199" w14:textId="77777777" w:rsidR="001731F6" w:rsidRDefault="001731F6"/>
    <w:p w14:paraId="33A2F76B" w14:textId="77777777" w:rsidR="001731F6" w:rsidRDefault="00E01E6F">
      <w:r>
        <w:br w:type="page"/>
      </w:r>
    </w:p>
    <w:p w14:paraId="0DFA9FBD" w14:textId="77777777" w:rsidR="001731F6" w:rsidRDefault="001731F6">
      <w:pPr>
        <w:jc w:val="center"/>
      </w:pPr>
    </w:p>
    <w:p w14:paraId="62CEBD4C" w14:textId="77777777" w:rsidR="001731F6" w:rsidRDefault="00E01E6F">
      <w:pPr>
        <w:pStyle w:val="Heading2"/>
      </w:pPr>
      <w:bookmarkStart w:id="8" w:name="_f23adeek00va" w:colFirst="0" w:colLast="0"/>
      <w:bookmarkEnd w:id="8"/>
      <w:commentRangeStart w:id="9"/>
      <w:r>
        <w:t>Expedition Planning</w:t>
      </w:r>
      <w:commentRangeEnd w:id="9"/>
      <w:r>
        <w:commentReference w:id="9"/>
      </w:r>
    </w:p>
    <w:p w14:paraId="3040E9D2" w14:textId="77777777" w:rsidR="001731F6" w:rsidRDefault="00E01E6F">
      <w:pPr>
        <w:pStyle w:val="Heading3"/>
      </w:pPr>
      <w:bookmarkStart w:id="10" w:name="_dftal7yqecxx" w:colFirst="0" w:colLast="0"/>
      <w:bookmarkEnd w:id="10"/>
      <w:commentRangeStart w:id="11"/>
      <w:r>
        <w:t>Logistics</w:t>
      </w:r>
      <w:commentRangeEnd w:id="11"/>
      <w:r w:rsidR="00C87426">
        <w:rPr>
          <w:rStyle w:val="CommentReference"/>
          <w:color w:val="auto"/>
        </w:rPr>
        <w:commentReference w:id="11"/>
      </w:r>
    </w:p>
    <w:p w14:paraId="4556F5A1" w14:textId="77777777" w:rsidR="001731F6" w:rsidRDefault="00E01E6F">
      <w:r>
        <w:t xml:space="preserve">You will need to arrange a few things to prepare for your </w:t>
      </w:r>
      <w:proofErr w:type="spellStart"/>
      <w:r>
        <w:t>dropcam</w:t>
      </w:r>
      <w:proofErr w:type="spellEnd"/>
      <w:r>
        <w:t xml:space="preserve"> expedition.</w:t>
      </w:r>
    </w:p>
    <w:p w14:paraId="341A013F" w14:textId="77777777" w:rsidR="001731F6" w:rsidRDefault="00E01E6F">
      <w:pPr>
        <w:numPr>
          <w:ilvl w:val="0"/>
          <w:numId w:val="13"/>
        </w:numPr>
      </w:pPr>
      <w:r>
        <w:t>Permits</w:t>
      </w:r>
    </w:p>
    <w:p w14:paraId="64AEACF8" w14:textId="77777777" w:rsidR="001731F6" w:rsidRDefault="00E01E6F">
      <w:pPr>
        <w:numPr>
          <w:ilvl w:val="1"/>
          <w:numId w:val="13"/>
        </w:numPr>
      </w:pPr>
      <w:r>
        <w:t>This should be addressed as far in advanced as possible</w:t>
      </w:r>
    </w:p>
    <w:p w14:paraId="1C2E9331" w14:textId="77777777" w:rsidR="001731F6" w:rsidRDefault="00E01E6F">
      <w:pPr>
        <w:numPr>
          <w:ilvl w:val="1"/>
          <w:numId w:val="13"/>
        </w:numPr>
      </w:pPr>
      <w:r>
        <w:t>It is recommended that the User/Collaborator handle permitting</w:t>
      </w:r>
    </w:p>
    <w:p w14:paraId="41D18442" w14:textId="77777777" w:rsidR="001731F6" w:rsidRDefault="00E01E6F">
      <w:pPr>
        <w:numPr>
          <w:ilvl w:val="2"/>
          <w:numId w:val="13"/>
        </w:numPr>
      </w:pPr>
      <w:r>
        <w:t>NGS will be able to support with any documentation or technical specifications needed addressed.</w:t>
      </w:r>
    </w:p>
    <w:p w14:paraId="1DCBC06E" w14:textId="77777777" w:rsidR="001731F6" w:rsidRDefault="00E01E6F">
      <w:pPr>
        <w:numPr>
          <w:ilvl w:val="0"/>
          <w:numId w:val="13"/>
        </w:numPr>
      </w:pPr>
      <w:r>
        <w:t>Equipment Handling</w:t>
      </w:r>
    </w:p>
    <w:p w14:paraId="2CA1F761" w14:textId="77777777" w:rsidR="001731F6" w:rsidRDefault="00E01E6F">
      <w:pPr>
        <w:numPr>
          <w:ilvl w:val="1"/>
          <w:numId w:val="13"/>
        </w:numPr>
      </w:pPr>
      <w:r>
        <w:t>Will you be picking up the equipment? Needing the equipment shipped? Or having an NGS field support staff bring the equipment aboard?</w:t>
      </w:r>
    </w:p>
    <w:p w14:paraId="5C9C1FA6" w14:textId="77777777" w:rsidR="001731F6" w:rsidRDefault="00E01E6F">
      <w:pPr>
        <w:numPr>
          <w:ilvl w:val="0"/>
          <w:numId w:val="13"/>
        </w:numPr>
      </w:pPr>
      <w:r>
        <w:t>Deployment amount</w:t>
      </w:r>
    </w:p>
    <w:p w14:paraId="6C771438" w14:textId="77777777" w:rsidR="001731F6" w:rsidRDefault="00E01E6F">
      <w:pPr>
        <w:numPr>
          <w:ilvl w:val="1"/>
          <w:numId w:val="13"/>
        </w:numPr>
      </w:pPr>
      <w:r>
        <w:t>In expedition planning, it should be addressed how many deployments you will be targeting for appropriate material planning.</w:t>
      </w:r>
    </w:p>
    <w:p w14:paraId="2F4F9E48" w14:textId="77777777" w:rsidR="001731F6" w:rsidRDefault="00E01E6F">
      <w:pPr>
        <w:numPr>
          <w:ilvl w:val="2"/>
          <w:numId w:val="13"/>
        </w:numPr>
      </w:pPr>
      <w:r>
        <w:t xml:space="preserve">Ex, Avg. 5 per week with a dedicated crew member on a </w:t>
      </w:r>
      <w:proofErr w:type="gramStart"/>
      <w:r>
        <w:t>3 week</w:t>
      </w:r>
      <w:proofErr w:type="gramEnd"/>
      <w:r>
        <w:t xml:space="preserve"> cruise</w:t>
      </w:r>
    </w:p>
    <w:p w14:paraId="1C780667" w14:textId="77777777" w:rsidR="001731F6" w:rsidRDefault="00E01E6F">
      <w:pPr>
        <w:numPr>
          <w:ilvl w:val="0"/>
          <w:numId w:val="13"/>
        </w:numPr>
      </w:pPr>
      <w:r>
        <w:t>Deployment location priorities</w:t>
      </w:r>
    </w:p>
    <w:p w14:paraId="439A5384" w14:textId="77777777" w:rsidR="001731F6" w:rsidRDefault="00E01E6F">
      <w:pPr>
        <w:numPr>
          <w:ilvl w:val="0"/>
          <w:numId w:val="13"/>
        </w:numPr>
      </w:pPr>
      <w:r>
        <w:t>Sand (used for the anchor)</w:t>
      </w:r>
    </w:p>
    <w:p w14:paraId="1282CE57" w14:textId="77777777" w:rsidR="001731F6" w:rsidRDefault="00E01E6F">
      <w:pPr>
        <w:numPr>
          <w:ilvl w:val="1"/>
          <w:numId w:val="13"/>
        </w:numPr>
      </w:pPr>
      <w:r>
        <w:t>10KG per drop</w:t>
      </w:r>
    </w:p>
    <w:p w14:paraId="3F329BD9" w14:textId="77777777" w:rsidR="001731F6" w:rsidRDefault="00E01E6F">
      <w:pPr>
        <w:numPr>
          <w:ilvl w:val="0"/>
          <w:numId w:val="13"/>
        </w:numPr>
      </w:pPr>
      <w:r>
        <w:t>Bait (oily fish is recommended)</w:t>
      </w:r>
    </w:p>
    <w:p w14:paraId="1391AF2C" w14:textId="77777777" w:rsidR="001731F6" w:rsidRDefault="00E01E6F">
      <w:pPr>
        <w:numPr>
          <w:ilvl w:val="1"/>
          <w:numId w:val="13"/>
        </w:numPr>
      </w:pPr>
      <w:r>
        <w:t>1KG per drop</w:t>
      </w:r>
    </w:p>
    <w:p w14:paraId="56F9EE92" w14:textId="77777777" w:rsidR="001731F6" w:rsidRDefault="00E01E6F">
      <w:pPr>
        <w:numPr>
          <w:ilvl w:val="0"/>
          <w:numId w:val="13"/>
        </w:numPr>
      </w:pPr>
      <w:r>
        <w:t>Assign DOEX###</w:t>
      </w:r>
      <w:proofErr w:type="gramStart"/>
      <w:r>
        <w:t>#  ahead</w:t>
      </w:r>
      <w:proofErr w:type="gramEnd"/>
      <w:r>
        <w:t xml:space="preserve"> of locations to be able to complete the deployment log and generate deployment IDs</w:t>
      </w:r>
    </w:p>
    <w:p w14:paraId="4D422ABC" w14:textId="77777777" w:rsidR="001731F6" w:rsidRDefault="00E01E6F">
      <w:pPr>
        <w:pStyle w:val="Heading3"/>
      </w:pPr>
      <w:bookmarkStart w:id="12" w:name="_oqa5tf7lk6hm" w:colFirst="0" w:colLast="0"/>
      <w:bookmarkEnd w:id="12"/>
      <w:r>
        <w:t>Software</w:t>
      </w:r>
    </w:p>
    <w:p w14:paraId="7E6E4403" w14:textId="77777777" w:rsidR="001731F6" w:rsidRDefault="00E01E6F">
      <w:r>
        <w:t>Once deployment locations have been defined, address pre-programmed mission parameters that will best suit your workflow. Things to consider when deciding on mission parameters:</w:t>
      </w:r>
    </w:p>
    <w:p w14:paraId="67341F7F" w14:textId="77777777" w:rsidR="001731F6" w:rsidRDefault="00E01E6F">
      <w:pPr>
        <w:numPr>
          <w:ilvl w:val="0"/>
          <w:numId w:val="10"/>
        </w:numPr>
      </w:pPr>
      <w:r>
        <w:t>Depth</w:t>
      </w:r>
    </w:p>
    <w:p w14:paraId="55A94771" w14:textId="77777777" w:rsidR="001731F6" w:rsidRDefault="00E01E6F">
      <w:pPr>
        <w:numPr>
          <w:ilvl w:val="0"/>
          <w:numId w:val="10"/>
        </w:numPr>
      </w:pPr>
      <w:r>
        <w:t xml:space="preserve">Total record time (30 minutes of complete video? Or 1 hour of video, with </w:t>
      </w:r>
      <w:proofErr w:type="gramStart"/>
      <w:r>
        <w:t>15 minute</w:t>
      </w:r>
      <w:proofErr w:type="gramEnd"/>
      <w:r>
        <w:t xml:space="preserve"> intervals? </w:t>
      </w:r>
      <w:proofErr w:type="spellStart"/>
      <w:r>
        <w:t>etc</w:t>
      </w:r>
      <w:proofErr w:type="spellEnd"/>
      <w:r>
        <w:t>).</w:t>
      </w:r>
    </w:p>
    <w:p w14:paraId="5A26A100" w14:textId="77777777" w:rsidR="001731F6" w:rsidRDefault="00E01E6F">
      <w:pPr>
        <w:pStyle w:val="Heading3"/>
      </w:pPr>
      <w:bookmarkStart w:id="13" w:name="_wu84xt4pa77r" w:colFirst="0" w:colLast="0"/>
      <w:bookmarkEnd w:id="13"/>
      <w:r>
        <w:t>Travel Checklist</w:t>
      </w:r>
    </w:p>
    <w:p w14:paraId="16FB6CDF" w14:textId="77777777" w:rsidR="001731F6" w:rsidRDefault="001731F6"/>
    <w:p w14:paraId="468C61C1" w14:textId="77777777" w:rsidR="001731F6" w:rsidRDefault="00E01E6F">
      <w:pPr>
        <w:numPr>
          <w:ilvl w:val="0"/>
          <w:numId w:val="12"/>
        </w:numPr>
      </w:pPr>
      <w:r>
        <w:t>Are there at least 2 full pages in your passport if traveling internationally? (IMPORTANT: There are two types of pages in a US passport. The page should be marked VISA. Pages marked ENDORSEMENT are NOT acceptable pages)</w:t>
      </w:r>
    </w:p>
    <w:p w14:paraId="128F128A" w14:textId="77777777" w:rsidR="001731F6" w:rsidRDefault="001731F6"/>
    <w:p w14:paraId="15C7016A" w14:textId="77777777" w:rsidR="001731F6" w:rsidRDefault="00E01E6F">
      <w:pPr>
        <w:numPr>
          <w:ilvl w:val="0"/>
          <w:numId w:val="5"/>
        </w:numPr>
      </w:pPr>
      <w:r>
        <w:t>Do you need a VISA?  Obtain either through consulate or VISA expediter.</w:t>
      </w:r>
    </w:p>
    <w:p w14:paraId="0E8E0BB7" w14:textId="77777777" w:rsidR="001731F6" w:rsidRDefault="00E01E6F">
      <w:pPr>
        <w:ind w:left="720"/>
      </w:pPr>
      <w:r>
        <w:t xml:space="preserve"> </w:t>
      </w:r>
    </w:p>
    <w:p w14:paraId="7A64148A" w14:textId="77777777" w:rsidR="001731F6" w:rsidRDefault="00E01E6F">
      <w:pPr>
        <w:numPr>
          <w:ilvl w:val="0"/>
          <w:numId w:val="5"/>
        </w:numPr>
      </w:pPr>
      <w:r>
        <w:lastRenderedPageBreak/>
        <w:t>Is there a baggage embargo for airline on the date you are traveling? Some airlines restrict the numbers of bags that can be checked depending on date and travel location (E.g. many airlines only allow 2 bags to the Caribbean during summer and Christmas holiday season)</w:t>
      </w:r>
    </w:p>
    <w:p w14:paraId="6C74E0A6" w14:textId="77777777" w:rsidR="001731F6" w:rsidRDefault="001731F6"/>
    <w:p w14:paraId="5ADB3D82" w14:textId="77777777" w:rsidR="001731F6" w:rsidRDefault="00E01E6F">
      <w:pPr>
        <w:numPr>
          <w:ilvl w:val="0"/>
          <w:numId w:val="12"/>
        </w:numPr>
      </w:pPr>
      <w:r>
        <w:t>Are there any required vaccinations for the country you are traveling to? (E.g. many countries in Africa require a yellow fever vaccination) Do you understand the health risk associated with the place you are traveling? If not see Nurse Karen Barry.</w:t>
      </w:r>
    </w:p>
    <w:p w14:paraId="27D39226" w14:textId="77777777" w:rsidR="001731F6" w:rsidRDefault="001731F6"/>
    <w:p w14:paraId="7A9A812F" w14:textId="77777777" w:rsidR="001731F6" w:rsidRDefault="00E01E6F">
      <w:pPr>
        <w:numPr>
          <w:ilvl w:val="0"/>
          <w:numId w:val="12"/>
        </w:numPr>
      </w:pPr>
      <w:r>
        <w:t>Does the country you are traveling to have any biosecurity checks (New Zealand is a good example of this)? If so, make sure all equipment is devoid of mud or plant matter (e.g. remove mud from boots or any camping equipment).</w:t>
      </w:r>
    </w:p>
    <w:p w14:paraId="145AEFEC" w14:textId="77777777" w:rsidR="001731F6" w:rsidRDefault="001731F6"/>
    <w:p w14:paraId="7FB2F058" w14:textId="77777777" w:rsidR="001731F6" w:rsidRDefault="00E01E6F">
      <w:pPr>
        <w:numPr>
          <w:ilvl w:val="0"/>
          <w:numId w:val="12"/>
        </w:numPr>
      </w:pPr>
      <w:r>
        <w:t>Do you have a letter of invitation from the country you are traveling to and/or a dazzler from NG?</w:t>
      </w:r>
    </w:p>
    <w:p w14:paraId="0EBB6857" w14:textId="77777777" w:rsidR="001731F6" w:rsidRDefault="001731F6"/>
    <w:p w14:paraId="469E9B8F" w14:textId="77777777" w:rsidR="001731F6" w:rsidRDefault="00E01E6F">
      <w:pPr>
        <w:numPr>
          <w:ilvl w:val="0"/>
          <w:numId w:val="12"/>
        </w:numPr>
      </w:pPr>
      <w:r>
        <w:t>Equipment importation documents. Carnet if destination country participates. Country-specific importation documents/process if not. USCBP Form 4455 covers exit/entry for US Customs if not using a carnet.</w:t>
      </w:r>
    </w:p>
    <w:p w14:paraId="4DC2A181" w14:textId="77777777" w:rsidR="001731F6" w:rsidRDefault="001731F6"/>
    <w:p w14:paraId="3EBAA290" w14:textId="77777777" w:rsidR="001731F6" w:rsidRDefault="00E01E6F">
      <w:pPr>
        <w:ind w:left="720"/>
        <w:rPr>
          <w:u w:val="single"/>
        </w:rPr>
      </w:pPr>
      <w:r>
        <w:rPr>
          <w:u w:val="single"/>
        </w:rPr>
        <w:t>BWI</w:t>
      </w:r>
    </w:p>
    <w:p w14:paraId="18FB39D8" w14:textId="77777777" w:rsidR="001731F6" w:rsidRDefault="00E01E6F">
      <w:pPr>
        <w:ind w:left="720"/>
        <w:rPr>
          <w:color w:val="222222"/>
          <w:sz w:val="19"/>
          <w:szCs w:val="19"/>
          <w:highlight w:val="white"/>
        </w:rPr>
      </w:pPr>
      <w:r>
        <w:rPr>
          <w:color w:val="222222"/>
          <w:sz w:val="19"/>
          <w:szCs w:val="19"/>
          <w:highlight w:val="white"/>
        </w:rPr>
        <w:t xml:space="preserve">CBP Duty Office/International Terminal – </w:t>
      </w:r>
      <w:r>
        <w:rPr>
          <w:color w:val="1155CC"/>
          <w:sz w:val="19"/>
          <w:szCs w:val="19"/>
          <w:highlight w:val="white"/>
        </w:rPr>
        <w:t>410-865-2100 x0</w:t>
      </w:r>
      <w:r>
        <w:rPr>
          <w:color w:val="222222"/>
          <w:sz w:val="19"/>
          <w:szCs w:val="19"/>
          <w:highlight w:val="white"/>
        </w:rPr>
        <w:t xml:space="preserve">, open year-round 6:00am - 11:00pm; and the Air Cargo Office – </w:t>
      </w:r>
      <w:r>
        <w:rPr>
          <w:color w:val="1155CC"/>
          <w:sz w:val="19"/>
          <w:szCs w:val="19"/>
          <w:highlight w:val="white"/>
        </w:rPr>
        <w:t>410-865-2020</w:t>
      </w:r>
      <w:r>
        <w:rPr>
          <w:color w:val="222222"/>
          <w:sz w:val="19"/>
          <w:szCs w:val="19"/>
          <w:highlight w:val="white"/>
        </w:rPr>
        <w:t>, open Monday - Friday 8:00am - 5:00pm</w:t>
      </w:r>
    </w:p>
    <w:p w14:paraId="78E6CA8A" w14:textId="77777777" w:rsidR="001731F6" w:rsidRDefault="001731F6">
      <w:pPr>
        <w:ind w:left="720"/>
        <w:rPr>
          <w:color w:val="222222"/>
          <w:sz w:val="19"/>
          <w:szCs w:val="19"/>
          <w:highlight w:val="white"/>
        </w:rPr>
      </w:pPr>
    </w:p>
    <w:p w14:paraId="48F4FD61" w14:textId="77777777" w:rsidR="001731F6" w:rsidRDefault="00E01E6F">
      <w:pPr>
        <w:ind w:left="720"/>
        <w:rPr>
          <w:color w:val="222222"/>
          <w:sz w:val="19"/>
          <w:szCs w:val="19"/>
          <w:highlight w:val="white"/>
          <w:u w:val="single"/>
        </w:rPr>
      </w:pPr>
      <w:r>
        <w:rPr>
          <w:color w:val="222222"/>
          <w:sz w:val="19"/>
          <w:szCs w:val="19"/>
          <w:highlight w:val="white"/>
          <w:u w:val="single"/>
        </w:rPr>
        <w:t>Dulles</w:t>
      </w:r>
    </w:p>
    <w:p w14:paraId="79A945C8" w14:textId="77777777" w:rsidR="001731F6" w:rsidRDefault="00E01E6F">
      <w:pPr>
        <w:ind w:left="720"/>
        <w:rPr>
          <w:color w:val="222222"/>
          <w:sz w:val="19"/>
          <w:szCs w:val="19"/>
          <w:highlight w:val="white"/>
        </w:rPr>
      </w:pPr>
      <w:r>
        <w:rPr>
          <w:color w:val="222222"/>
          <w:sz w:val="19"/>
          <w:szCs w:val="19"/>
          <w:highlight w:val="white"/>
        </w:rPr>
        <w:t>8:00 AM-5:00 PM (EST) Weekdays (Monday-Friday)</w:t>
      </w:r>
    </w:p>
    <w:p w14:paraId="6DE6F7CC" w14:textId="77777777" w:rsidR="001731F6" w:rsidRDefault="00E01E6F">
      <w:pPr>
        <w:ind w:left="720"/>
        <w:rPr>
          <w:color w:val="222222"/>
          <w:sz w:val="19"/>
          <w:szCs w:val="19"/>
          <w:highlight w:val="white"/>
        </w:rPr>
      </w:pPr>
      <w:r>
        <w:rPr>
          <w:color w:val="222222"/>
          <w:sz w:val="19"/>
          <w:szCs w:val="19"/>
          <w:highlight w:val="white"/>
        </w:rPr>
        <w:t>Port Code: 5401</w:t>
      </w:r>
    </w:p>
    <w:p w14:paraId="50BD4DE9" w14:textId="77777777" w:rsidR="001731F6" w:rsidRDefault="00E01E6F">
      <w:pPr>
        <w:ind w:left="720"/>
        <w:rPr>
          <w:color w:val="1155CC"/>
          <w:sz w:val="19"/>
          <w:szCs w:val="19"/>
          <w:highlight w:val="white"/>
        </w:rPr>
      </w:pPr>
      <w:r>
        <w:rPr>
          <w:color w:val="222222"/>
          <w:sz w:val="19"/>
          <w:szCs w:val="19"/>
          <w:highlight w:val="white"/>
        </w:rPr>
        <w:t xml:space="preserve">Phone: </w:t>
      </w:r>
      <w:r>
        <w:rPr>
          <w:color w:val="1155CC"/>
          <w:sz w:val="19"/>
          <w:szCs w:val="19"/>
          <w:highlight w:val="white"/>
        </w:rPr>
        <w:t>(703) 318-5900</w:t>
      </w:r>
    </w:p>
    <w:p w14:paraId="0962C6C7" w14:textId="77777777" w:rsidR="001731F6" w:rsidRDefault="001731F6">
      <w:pPr>
        <w:ind w:left="720"/>
        <w:rPr>
          <w:color w:val="1155CC"/>
          <w:sz w:val="19"/>
          <w:szCs w:val="19"/>
          <w:highlight w:val="white"/>
        </w:rPr>
      </w:pPr>
    </w:p>
    <w:p w14:paraId="2D707FAF" w14:textId="77777777" w:rsidR="001731F6" w:rsidRDefault="00E01E6F">
      <w:pPr>
        <w:ind w:left="720"/>
        <w:rPr>
          <w:sz w:val="19"/>
          <w:szCs w:val="19"/>
          <w:highlight w:val="white"/>
          <w:u w:val="single"/>
        </w:rPr>
      </w:pPr>
      <w:r>
        <w:rPr>
          <w:sz w:val="19"/>
          <w:szCs w:val="19"/>
          <w:highlight w:val="white"/>
          <w:u w:val="single"/>
        </w:rPr>
        <w:t>Reagan National</w:t>
      </w:r>
    </w:p>
    <w:p w14:paraId="4FDF29AD" w14:textId="77777777" w:rsidR="001731F6" w:rsidRDefault="00E01E6F">
      <w:pPr>
        <w:ind w:left="720"/>
        <w:rPr>
          <w:sz w:val="19"/>
          <w:szCs w:val="19"/>
          <w:highlight w:val="white"/>
        </w:rPr>
      </w:pPr>
      <w:r>
        <w:rPr>
          <w:sz w:val="19"/>
          <w:szCs w:val="19"/>
          <w:highlight w:val="white"/>
        </w:rPr>
        <w:t>Phone: 703-417-</w:t>
      </w:r>
      <w:proofErr w:type="gramStart"/>
      <w:r>
        <w:rPr>
          <w:sz w:val="19"/>
          <w:szCs w:val="19"/>
          <w:highlight w:val="white"/>
        </w:rPr>
        <w:t xml:space="preserve">0545  </w:t>
      </w:r>
      <w:r>
        <w:rPr>
          <w:color w:val="222222"/>
          <w:sz w:val="19"/>
          <w:szCs w:val="19"/>
          <w:highlight w:val="white"/>
        </w:rPr>
        <w:t>Weekdays</w:t>
      </w:r>
      <w:proofErr w:type="gramEnd"/>
      <w:r>
        <w:rPr>
          <w:color w:val="222222"/>
          <w:sz w:val="19"/>
          <w:szCs w:val="19"/>
          <w:highlight w:val="white"/>
        </w:rPr>
        <w:t xml:space="preserve"> (Monday-Friday)</w:t>
      </w:r>
      <w:r>
        <w:rPr>
          <w:sz w:val="19"/>
          <w:szCs w:val="19"/>
          <w:highlight w:val="white"/>
        </w:rPr>
        <w:t xml:space="preserve"> by appointment.  Can sign off on carnets or USCBP forms.</w:t>
      </w:r>
    </w:p>
    <w:p w14:paraId="3F4EA82A" w14:textId="77777777" w:rsidR="001731F6" w:rsidRDefault="001731F6"/>
    <w:p w14:paraId="479636B0" w14:textId="77777777" w:rsidR="001731F6" w:rsidRDefault="00E01E6F">
      <w:pPr>
        <w:numPr>
          <w:ilvl w:val="0"/>
          <w:numId w:val="5"/>
        </w:numPr>
      </w:pPr>
      <w:r>
        <w:t>Research electrical systems at destination - voltage, plug type</w:t>
      </w:r>
    </w:p>
    <w:p w14:paraId="68BCD933" w14:textId="77777777" w:rsidR="001731F6" w:rsidRDefault="001731F6"/>
    <w:p w14:paraId="2FE55C82" w14:textId="77777777" w:rsidR="001731F6" w:rsidRDefault="00E01E6F">
      <w:pPr>
        <w:numPr>
          <w:ilvl w:val="0"/>
          <w:numId w:val="5"/>
        </w:numPr>
      </w:pPr>
      <w:r>
        <w:t>Currency exchange rate.  Do you need cash or can credit card be used for most things?  A bit of local currency can be useful to have right when you arrive for things like baggage handler tips and taxis.  Very often, there are ATMs at airports and you can use a bank debit card to get some local cash right when you arrive.  Or obtain local currency before going.</w:t>
      </w:r>
    </w:p>
    <w:p w14:paraId="0D1ABF0C" w14:textId="77777777" w:rsidR="001731F6" w:rsidRDefault="001731F6"/>
    <w:p w14:paraId="561FDE57" w14:textId="77777777" w:rsidR="001731F6" w:rsidRDefault="00E01E6F">
      <w:pPr>
        <w:numPr>
          <w:ilvl w:val="0"/>
          <w:numId w:val="5"/>
        </w:numPr>
      </w:pPr>
      <w:r>
        <w:t>Notify your bank and/or credit card company of the dates/locations you will be travelling.  This will help avoid your card being blocked for potential fraud when you’re trying to use it on travel.</w:t>
      </w:r>
    </w:p>
    <w:p w14:paraId="1FA1852D" w14:textId="77777777" w:rsidR="001731F6" w:rsidRDefault="001731F6"/>
    <w:p w14:paraId="127ED376" w14:textId="77777777" w:rsidR="001731F6" w:rsidRDefault="00E01E6F">
      <w:pPr>
        <w:numPr>
          <w:ilvl w:val="0"/>
          <w:numId w:val="5"/>
        </w:numPr>
      </w:pPr>
      <w:r>
        <w:lastRenderedPageBreak/>
        <w:t>Will your phone work at the destination?  Activate relevant international calling plan with your provider OR unlocked phone you can put a local SIM card in?</w:t>
      </w:r>
    </w:p>
    <w:p w14:paraId="26830D9E" w14:textId="77777777" w:rsidR="001731F6" w:rsidRDefault="001731F6"/>
    <w:p w14:paraId="0CAE1F46" w14:textId="77777777" w:rsidR="001731F6" w:rsidRDefault="00E01E6F">
      <w:pPr>
        <w:numPr>
          <w:ilvl w:val="0"/>
          <w:numId w:val="5"/>
        </w:numPr>
      </w:pPr>
      <w:r>
        <w:t>Any political/personal risk issues at destination? Check US Dept of State travel advisories.</w:t>
      </w:r>
    </w:p>
    <w:p w14:paraId="0EF26EBD" w14:textId="77777777" w:rsidR="001731F6" w:rsidRDefault="001731F6"/>
    <w:p w14:paraId="058F05E1" w14:textId="77777777" w:rsidR="001731F6" w:rsidRDefault="001731F6"/>
    <w:p w14:paraId="5AE14B93" w14:textId="77777777" w:rsidR="001731F6" w:rsidRDefault="00E01E6F">
      <w:pPr>
        <w:rPr>
          <w:u w:val="single"/>
        </w:rPr>
      </w:pPr>
      <w:r>
        <w:rPr>
          <w:u w:val="single"/>
        </w:rPr>
        <w:t>Items to have on hand when traveling</w:t>
      </w:r>
    </w:p>
    <w:p w14:paraId="101D2125" w14:textId="77777777" w:rsidR="001731F6" w:rsidRDefault="001731F6">
      <w:pPr>
        <w:rPr>
          <w:u w:val="single"/>
        </w:rPr>
      </w:pPr>
    </w:p>
    <w:p w14:paraId="488D3AA5" w14:textId="77777777" w:rsidR="001731F6" w:rsidRDefault="00E01E6F">
      <w:pPr>
        <w:numPr>
          <w:ilvl w:val="0"/>
          <w:numId w:val="5"/>
        </w:numPr>
      </w:pPr>
      <w:r>
        <w:t>Passport with at least 2 VISA pages</w:t>
      </w:r>
    </w:p>
    <w:p w14:paraId="6D0F9A3D" w14:textId="77777777" w:rsidR="001731F6" w:rsidRDefault="001731F6"/>
    <w:p w14:paraId="0A9D0F3F" w14:textId="77777777" w:rsidR="001731F6" w:rsidRDefault="00E01E6F">
      <w:pPr>
        <w:numPr>
          <w:ilvl w:val="0"/>
          <w:numId w:val="5"/>
        </w:numPr>
      </w:pPr>
      <w:r>
        <w:t>Yellow fever shot record (PHS 731)</w:t>
      </w:r>
    </w:p>
    <w:p w14:paraId="465EABBE" w14:textId="77777777" w:rsidR="001731F6" w:rsidRDefault="001731F6"/>
    <w:p w14:paraId="38EF7948" w14:textId="77777777" w:rsidR="001731F6" w:rsidRDefault="00E01E6F">
      <w:pPr>
        <w:numPr>
          <w:ilvl w:val="0"/>
          <w:numId w:val="5"/>
        </w:numPr>
      </w:pPr>
      <w:r>
        <w:t>Dazzler/Letter of invitation</w:t>
      </w:r>
    </w:p>
    <w:p w14:paraId="560C9027" w14:textId="77777777" w:rsidR="001731F6" w:rsidRDefault="001731F6"/>
    <w:p w14:paraId="3B030F92" w14:textId="77777777" w:rsidR="001731F6" w:rsidRDefault="00E01E6F">
      <w:pPr>
        <w:numPr>
          <w:ilvl w:val="0"/>
          <w:numId w:val="5"/>
        </w:numPr>
      </w:pPr>
      <w:r>
        <w:t>Carnet, CBP Form 4455 or other equipment import documentation</w:t>
      </w:r>
    </w:p>
    <w:p w14:paraId="7F7920FD" w14:textId="77777777" w:rsidR="001731F6" w:rsidRDefault="001731F6">
      <w:pPr>
        <w:ind w:left="720"/>
      </w:pPr>
    </w:p>
    <w:p w14:paraId="64F378A7" w14:textId="77777777" w:rsidR="001731F6" w:rsidRDefault="00E01E6F">
      <w:pPr>
        <w:numPr>
          <w:ilvl w:val="0"/>
          <w:numId w:val="5"/>
        </w:numPr>
      </w:pPr>
      <w:r>
        <w:t>Copy of current IATA lithium battery regulations if traveling with lithium batteries - consider including airline specific guidelines as well</w:t>
      </w:r>
    </w:p>
    <w:p w14:paraId="6B688A7D" w14:textId="77777777" w:rsidR="001731F6" w:rsidRDefault="001731F6">
      <w:pPr>
        <w:ind w:left="720"/>
      </w:pPr>
    </w:p>
    <w:p w14:paraId="2495C5DD" w14:textId="77777777" w:rsidR="001731F6" w:rsidRDefault="00E01E6F">
      <w:pPr>
        <w:numPr>
          <w:ilvl w:val="0"/>
          <w:numId w:val="5"/>
        </w:numPr>
      </w:pPr>
      <w:r>
        <w:t xml:space="preserve">Insurance paperwork for devices (for high cost items, e.g. </w:t>
      </w:r>
      <w:proofErr w:type="spellStart"/>
      <w:r>
        <w:t>Dropcam</w:t>
      </w:r>
      <w:proofErr w:type="spellEnd"/>
      <w:r>
        <w:t>)</w:t>
      </w:r>
    </w:p>
    <w:p w14:paraId="20D46ADB" w14:textId="77777777" w:rsidR="001731F6" w:rsidRDefault="001731F6"/>
    <w:p w14:paraId="1014168C" w14:textId="77777777" w:rsidR="001731F6" w:rsidRDefault="00E01E6F">
      <w:pPr>
        <w:numPr>
          <w:ilvl w:val="0"/>
          <w:numId w:val="5"/>
        </w:numPr>
      </w:pPr>
      <w:r>
        <w:t>Electrical plug adapter (at least to keep your phone and/or computer charged. Need a different plug at a layover</w:t>
      </w:r>
      <w:proofErr w:type="gramStart"/>
      <w:r>
        <w:t>? )</w:t>
      </w:r>
      <w:proofErr w:type="gramEnd"/>
    </w:p>
    <w:p w14:paraId="6DB1BB2B" w14:textId="77777777" w:rsidR="001731F6" w:rsidRDefault="001731F6"/>
    <w:p w14:paraId="5666574E" w14:textId="77777777" w:rsidR="001731F6" w:rsidRDefault="00E01E6F">
      <w:pPr>
        <w:numPr>
          <w:ilvl w:val="0"/>
          <w:numId w:val="5"/>
        </w:numPr>
      </w:pPr>
      <w:r>
        <w:t>Contact info for in-country partner or colleague you are meeting at destination.</w:t>
      </w:r>
    </w:p>
    <w:p w14:paraId="2F3040C0" w14:textId="77777777" w:rsidR="001731F6" w:rsidRDefault="001731F6"/>
    <w:p w14:paraId="6930D16D" w14:textId="77777777" w:rsidR="001731F6" w:rsidRDefault="001731F6"/>
    <w:p w14:paraId="10DF2DF9" w14:textId="77777777" w:rsidR="001731F6" w:rsidRDefault="00E01E6F">
      <w:pPr>
        <w:numPr>
          <w:ilvl w:val="0"/>
          <w:numId w:val="5"/>
        </w:numPr>
      </w:pPr>
      <w:r>
        <w:t>Hard-copies of flight info, car rental reservations, other travel arrangements, lodging reservations</w:t>
      </w:r>
    </w:p>
    <w:p w14:paraId="5CF36818" w14:textId="77777777" w:rsidR="001731F6" w:rsidRDefault="001731F6"/>
    <w:p w14:paraId="00ED5B3B" w14:textId="77777777" w:rsidR="001731F6" w:rsidRDefault="00E01E6F">
      <w:r>
        <w:br w:type="page"/>
      </w:r>
    </w:p>
    <w:p w14:paraId="2CD1993D" w14:textId="77777777" w:rsidR="001731F6" w:rsidRDefault="00E01E6F">
      <w:pPr>
        <w:pStyle w:val="Heading2"/>
      </w:pPr>
      <w:bookmarkStart w:id="14" w:name="_rj5xc4k8u5r4" w:colFirst="0" w:colLast="0"/>
      <w:bookmarkEnd w:id="14"/>
      <w:r>
        <w:lastRenderedPageBreak/>
        <w:t>Preparing for Deployment</w:t>
      </w:r>
    </w:p>
    <w:p w14:paraId="7FF0727A" w14:textId="77777777" w:rsidR="001731F6" w:rsidRDefault="00E01E6F">
      <w:pPr>
        <w:pStyle w:val="Heading3"/>
      </w:pPr>
      <w:bookmarkStart w:id="15" w:name="_vne2l7xhey48" w:colFirst="0" w:colLast="0"/>
      <w:bookmarkEnd w:id="15"/>
      <w:r>
        <w:t>Conditions at the Deployment Site</w:t>
      </w:r>
    </w:p>
    <w:p w14:paraId="4664BC4D" w14:textId="77777777" w:rsidR="001731F6" w:rsidRDefault="00E01E6F">
      <w:pPr>
        <w:numPr>
          <w:ilvl w:val="1"/>
          <w:numId w:val="22"/>
        </w:numPr>
      </w:pPr>
      <w:r>
        <w:t>Weather (high winds, rain, etc.)</w:t>
      </w:r>
    </w:p>
    <w:p w14:paraId="2198AF84" w14:textId="77777777" w:rsidR="001731F6" w:rsidRDefault="00E01E6F">
      <w:pPr>
        <w:numPr>
          <w:ilvl w:val="1"/>
          <w:numId w:val="22"/>
        </w:numPr>
      </w:pPr>
      <w:r>
        <w:t>Sea state (wave height, etc.)</w:t>
      </w:r>
    </w:p>
    <w:p w14:paraId="799210C0" w14:textId="77777777" w:rsidR="001731F6" w:rsidRDefault="00E01E6F">
      <w:pPr>
        <w:numPr>
          <w:ilvl w:val="1"/>
          <w:numId w:val="22"/>
        </w:numPr>
      </w:pPr>
      <w:r>
        <w:t>Tidal and oceanic currents</w:t>
      </w:r>
    </w:p>
    <w:p w14:paraId="73997F9F" w14:textId="77777777" w:rsidR="001731F6" w:rsidRDefault="00E01E6F">
      <w:pPr>
        <w:numPr>
          <w:ilvl w:val="1"/>
          <w:numId w:val="22"/>
        </w:numPr>
      </w:pPr>
      <w:r>
        <w:t>Wildlife (e.g. sharks potential to bite through anchor line, especially over a long deployment duration)</w:t>
      </w:r>
      <w:r>
        <w:tab/>
      </w:r>
    </w:p>
    <w:p w14:paraId="62C1E9ED" w14:textId="77777777" w:rsidR="001731F6" w:rsidRDefault="00E01E6F">
      <w:pPr>
        <w:pStyle w:val="Heading3"/>
      </w:pPr>
      <w:bookmarkStart w:id="16" w:name="_qiv8zejclz4l" w:colFirst="0" w:colLast="0"/>
      <w:bookmarkEnd w:id="16"/>
      <w:r>
        <w:t>Deployment Procedures</w:t>
      </w:r>
    </w:p>
    <w:p w14:paraId="443809FB" w14:textId="77777777" w:rsidR="001731F6" w:rsidRDefault="00E01E6F">
      <w:proofErr w:type="spellStart"/>
      <w:r>
        <w:t>Dropcam</w:t>
      </w:r>
      <w:proofErr w:type="spellEnd"/>
      <w:r>
        <w:t xml:space="preserve"> deployments are broken up into four stages: setup, deployment, recovery, and data management. Each of these stages are outlined with step-by-step procedures in the proceeding sections. See the chart below for an outline of tasks and associated time requirements:</w:t>
      </w:r>
    </w:p>
    <w:p w14:paraId="34E3B6B4" w14:textId="77777777" w:rsidR="001731F6" w:rsidRDefault="001731F6"/>
    <w:p w14:paraId="1EE4ED09" w14:textId="77777777" w:rsidR="001731F6" w:rsidRDefault="001731F6"/>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0"/>
        <w:gridCol w:w="2610"/>
      </w:tblGrid>
      <w:tr w:rsidR="001731F6" w14:paraId="2C0B7E66" w14:textId="77777777">
        <w:tc>
          <w:tcPr>
            <w:tcW w:w="6750" w:type="dxa"/>
            <w:shd w:val="clear" w:color="auto" w:fill="D9D9D9"/>
            <w:tcMar>
              <w:top w:w="100" w:type="dxa"/>
              <w:left w:w="100" w:type="dxa"/>
              <w:bottom w:w="100" w:type="dxa"/>
              <w:right w:w="100" w:type="dxa"/>
            </w:tcMar>
          </w:tcPr>
          <w:p w14:paraId="4F663D59" w14:textId="77777777" w:rsidR="001731F6" w:rsidRDefault="00E01E6F">
            <w:pPr>
              <w:widowControl w:val="0"/>
              <w:pBdr>
                <w:top w:val="nil"/>
                <w:left w:val="nil"/>
                <w:bottom w:val="nil"/>
                <w:right w:val="nil"/>
                <w:between w:val="nil"/>
              </w:pBdr>
              <w:spacing w:line="240" w:lineRule="auto"/>
              <w:rPr>
                <w:b/>
                <w:sz w:val="24"/>
                <w:szCs w:val="24"/>
              </w:rPr>
            </w:pPr>
            <w:r>
              <w:rPr>
                <w:b/>
                <w:sz w:val="24"/>
                <w:szCs w:val="24"/>
              </w:rPr>
              <w:t>Task</w:t>
            </w:r>
          </w:p>
        </w:tc>
        <w:tc>
          <w:tcPr>
            <w:tcW w:w="2610" w:type="dxa"/>
            <w:shd w:val="clear" w:color="auto" w:fill="D9D9D9"/>
            <w:tcMar>
              <w:top w:w="100" w:type="dxa"/>
              <w:left w:w="100" w:type="dxa"/>
              <w:bottom w:w="100" w:type="dxa"/>
              <w:right w:w="100" w:type="dxa"/>
            </w:tcMar>
          </w:tcPr>
          <w:p w14:paraId="204C5953" w14:textId="77777777" w:rsidR="001731F6" w:rsidRDefault="00E01E6F">
            <w:pPr>
              <w:widowControl w:val="0"/>
              <w:pBdr>
                <w:top w:val="nil"/>
                <w:left w:val="nil"/>
                <w:bottom w:val="nil"/>
                <w:right w:val="nil"/>
                <w:between w:val="nil"/>
              </w:pBdr>
              <w:spacing w:line="240" w:lineRule="auto"/>
              <w:rPr>
                <w:b/>
                <w:sz w:val="24"/>
                <w:szCs w:val="24"/>
              </w:rPr>
            </w:pPr>
            <w:r>
              <w:rPr>
                <w:b/>
                <w:sz w:val="24"/>
                <w:szCs w:val="24"/>
              </w:rPr>
              <w:t>Time</w:t>
            </w:r>
          </w:p>
        </w:tc>
      </w:tr>
      <w:tr w:rsidR="001731F6" w14:paraId="1F4B7E5C" w14:textId="77777777">
        <w:tc>
          <w:tcPr>
            <w:tcW w:w="6750" w:type="dxa"/>
            <w:shd w:val="clear" w:color="auto" w:fill="auto"/>
            <w:tcMar>
              <w:top w:w="100" w:type="dxa"/>
              <w:left w:w="100" w:type="dxa"/>
              <w:bottom w:w="100" w:type="dxa"/>
              <w:right w:w="100" w:type="dxa"/>
            </w:tcMar>
          </w:tcPr>
          <w:p w14:paraId="4FFCE034" w14:textId="77777777" w:rsidR="001731F6" w:rsidRDefault="00E01E6F">
            <w:pPr>
              <w:widowControl w:val="0"/>
              <w:pBdr>
                <w:top w:val="nil"/>
                <w:left w:val="nil"/>
                <w:bottom w:val="nil"/>
                <w:right w:val="nil"/>
                <w:between w:val="nil"/>
              </w:pBdr>
              <w:spacing w:line="240" w:lineRule="auto"/>
            </w:pPr>
            <w:r>
              <w:t>Mission programming and setup</w:t>
            </w:r>
          </w:p>
        </w:tc>
        <w:tc>
          <w:tcPr>
            <w:tcW w:w="2610" w:type="dxa"/>
            <w:shd w:val="clear" w:color="auto" w:fill="auto"/>
            <w:tcMar>
              <w:top w:w="100" w:type="dxa"/>
              <w:left w:w="100" w:type="dxa"/>
              <w:bottom w:w="100" w:type="dxa"/>
              <w:right w:w="100" w:type="dxa"/>
            </w:tcMar>
          </w:tcPr>
          <w:p w14:paraId="3331F9DE" w14:textId="77777777" w:rsidR="001731F6" w:rsidRDefault="00E01E6F">
            <w:pPr>
              <w:widowControl w:val="0"/>
              <w:pBdr>
                <w:top w:val="nil"/>
                <w:left w:val="nil"/>
                <w:bottom w:val="nil"/>
                <w:right w:val="nil"/>
                <w:between w:val="nil"/>
              </w:pBdr>
              <w:spacing w:line="240" w:lineRule="auto"/>
            </w:pPr>
            <w:r>
              <w:t>30 min</w:t>
            </w:r>
          </w:p>
        </w:tc>
      </w:tr>
      <w:tr w:rsidR="001731F6" w14:paraId="47D76BDC" w14:textId="77777777">
        <w:tc>
          <w:tcPr>
            <w:tcW w:w="6750" w:type="dxa"/>
            <w:shd w:val="clear" w:color="auto" w:fill="auto"/>
            <w:tcMar>
              <w:top w:w="100" w:type="dxa"/>
              <w:left w:w="100" w:type="dxa"/>
              <w:bottom w:w="100" w:type="dxa"/>
              <w:right w:w="100" w:type="dxa"/>
            </w:tcMar>
          </w:tcPr>
          <w:p w14:paraId="2E3B588E" w14:textId="77777777" w:rsidR="001731F6" w:rsidRDefault="00E01E6F">
            <w:pPr>
              <w:widowControl w:val="0"/>
              <w:pBdr>
                <w:top w:val="nil"/>
                <w:left w:val="nil"/>
                <w:bottom w:val="nil"/>
                <w:right w:val="nil"/>
                <w:between w:val="nil"/>
              </w:pBdr>
              <w:spacing w:line="240" w:lineRule="auto"/>
            </w:pPr>
            <w:r>
              <w:t>Device deployment (not including transit time)</w:t>
            </w:r>
          </w:p>
        </w:tc>
        <w:tc>
          <w:tcPr>
            <w:tcW w:w="2610" w:type="dxa"/>
            <w:shd w:val="clear" w:color="auto" w:fill="auto"/>
            <w:tcMar>
              <w:top w:w="100" w:type="dxa"/>
              <w:left w:w="100" w:type="dxa"/>
              <w:bottom w:w="100" w:type="dxa"/>
              <w:right w:w="100" w:type="dxa"/>
            </w:tcMar>
          </w:tcPr>
          <w:p w14:paraId="35C0FDDA" w14:textId="77777777" w:rsidR="001731F6" w:rsidRDefault="00E01E6F">
            <w:pPr>
              <w:widowControl w:val="0"/>
              <w:pBdr>
                <w:top w:val="nil"/>
                <w:left w:val="nil"/>
                <w:bottom w:val="nil"/>
                <w:right w:val="nil"/>
                <w:between w:val="nil"/>
              </w:pBdr>
              <w:spacing w:line="240" w:lineRule="auto"/>
            </w:pPr>
            <w:r>
              <w:t>10 min</w:t>
            </w:r>
          </w:p>
        </w:tc>
      </w:tr>
      <w:tr w:rsidR="001731F6" w14:paraId="491F53E5" w14:textId="77777777">
        <w:tc>
          <w:tcPr>
            <w:tcW w:w="6750" w:type="dxa"/>
            <w:shd w:val="clear" w:color="auto" w:fill="auto"/>
            <w:tcMar>
              <w:top w:w="100" w:type="dxa"/>
              <w:left w:w="100" w:type="dxa"/>
              <w:bottom w:w="100" w:type="dxa"/>
              <w:right w:w="100" w:type="dxa"/>
            </w:tcMar>
          </w:tcPr>
          <w:p w14:paraId="2E51C4B1" w14:textId="77777777" w:rsidR="001731F6" w:rsidRDefault="00E01E6F">
            <w:pPr>
              <w:widowControl w:val="0"/>
              <w:pBdr>
                <w:top w:val="nil"/>
                <w:left w:val="nil"/>
                <w:bottom w:val="nil"/>
                <w:right w:val="nil"/>
                <w:between w:val="nil"/>
              </w:pBdr>
              <w:spacing w:line="240" w:lineRule="auto"/>
            </w:pPr>
            <w:r>
              <w:t>Retrieve sensor data from device</w:t>
            </w:r>
          </w:p>
        </w:tc>
        <w:tc>
          <w:tcPr>
            <w:tcW w:w="2610" w:type="dxa"/>
            <w:shd w:val="clear" w:color="auto" w:fill="auto"/>
            <w:tcMar>
              <w:top w:w="100" w:type="dxa"/>
              <w:left w:w="100" w:type="dxa"/>
              <w:bottom w:w="100" w:type="dxa"/>
              <w:right w:w="100" w:type="dxa"/>
            </w:tcMar>
          </w:tcPr>
          <w:p w14:paraId="11F3981D" w14:textId="77777777" w:rsidR="001731F6" w:rsidRDefault="00E01E6F">
            <w:pPr>
              <w:widowControl w:val="0"/>
              <w:pBdr>
                <w:top w:val="nil"/>
                <w:left w:val="nil"/>
                <w:bottom w:val="nil"/>
                <w:right w:val="nil"/>
                <w:between w:val="nil"/>
              </w:pBdr>
              <w:spacing w:line="240" w:lineRule="auto"/>
            </w:pPr>
            <w:r>
              <w:t>5 min</w:t>
            </w:r>
          </w:p>
        </w:tc>
      </w:tr>
      <w:tr w:rsidR="001731F6" w14:paraId="1E9752A6" w14:textId="77777777">
        <w:tc>
          <w:tcPr>
            <w:tcW w:w="6750" w:type="dxa"/>
            <w:shd w:val="clear" w:color="auto" w:fill="auto"/>
            <w:tcMar>
              <w:top w:w="100" w:type="dxa"/>
              <w:left w:w="100" w:type="dxa"/>
              <w:bottom w:w="100" w:type="dxa"/>
              <w:right w:w="100" w:type="dxa"/>
            </w:tcMar>
          </w:tcPr>
          <w:p w14:paraId="51E25D58" w14:textId="77777777" w:rsidR="001731F6" w:rsidRDefault="00E01E6F">
            <w:pPr>
              <w:widowControl w:val="0"/>
              <w:pBdr>
                <w:top w:val="nil"/>
                <w:left w:val="nil"/>
                <w:bottom w:val="nil"/>
                <w:right w:val="nil"/>
                <w:between w:val="nil"/>
              </w:pBdr>
              <w:spacing w:line="240" w:lineRule="auto"/>
            </w:pPr>
            <w:r>
              <w:t>Retrieve video data from device</w:t>
            </w:r>
          </w:p>
        </w:tc>
        <w:tc>
          <w:tcPr>
            <w:tcW w:w="2610" w:type="dxa"/>
            <w:shd w:val="clear" w:color="auto" w:fill="auto"/>
            <w:tcMar>
              <w:top w:w="100" w:type="dxa"/>
              <w:left w:w="100" w:type="dxa"/>
              <w:bottom w:w="100" w:type="dxa"/>
              <w:right w:w="100" w:type="dxa"/>
            </w:tcMar>
          </w:tcPr>
          <w:p w14:paraId="7423DB0C" w14:textId="77777777" w:rsidR="001731F6" w:rsidRDefault="00E01E6F">
            <w:pPr>
              <w:widowControl w:val="0"/>
              <w:pBdr>
                <w:top w:val="nil"/>
                <w:left w:val="nil"/>
                <w:bottom w:val="nil"/>
                <w:right w:val="nil"/>
                <w:between w:val="nil"/>
              </w:pBdr>
              <w:spacing w:line="240" w:lineRule="auto"/>
            </w:pPr>
            <w:r>
              <w:t xml:space="preserve">30 min per </w:t>
            </w:r>
            <w:proofErr w:type="gramStart"/>
            <w:r>
              <w:t>1 hour</w:t>
            </w:r>
            <w:proofErr w:type="gramEnd"/>
            <w:r>
              <w:t xml:space="preserve"> footage recorded</w:t>
            </w:r>
          </w:p>
        </w:tc>
      </w:tr>
      <w:tr w:rsidR="001731F6" w14:paraId="5DE13D48" w14:textId="77777777">
        <w:tc>
          <w:tcPr>
            <w:tcW w:w="6750" w:type="dxa"/>
            <w:shd w:val="clear" w:color="auto" w:fill="auto"/>
            <w:tcMar>
              <w:top w:w="100" w:type="dxa"/>
              <w:left w:w="100" w:type="dxa"/>
              <w:bottom w:w="100" w:type="dxa"/>
              <w:right w:w="100" w:type="dxa"/>
            </w:tcMar>
          </w:tcPr>
          <w:p w14:paraId="2E4A6460" w14:textId="77777777" w:rsidR="001731F6" w:rsidRDefault="00E01E6F">
            <w:pPr>
              <w:widowControl w:val="0"/>
              <w:pBdr>
                <w:top w:val="nil"/>
                <w:left w:val="nil"/>
                <w:bottom w:val="nil"/>
                <w:right w:val="nil"/>
                <w:between w:val="nil"/>
              </w:pBdr>
              <w:spacing w:line="240" w:lineRule="auto"/>
            </w:pPr>
            <w:r>
              <w:t>Charge device</w:t>
            </w:r>
          </w:p>
        </w:tc>
        <w:tc>
          <w:tcPr>
            <w:tcW w:w="2610" w:type="dxa"/>
            <w:shd w:val="clear" w:color="auto" w:fill="auto"/>
            <w:tcMar>
              <w:top w:w="100" w:type="dxa"/>
              <w:left w:w="100" w:type="dxa"/>
              <w:bottom w:w="100" w:type="dxa"/>
              <w:right w:w="100" w:type="dxa"/>
            </w:tcMar>
          </w:tcPr>
          <w:p w14:paraId="76F987F2" w14:textId="77777777" w:rsidR="001731F6" w:rsidRDefault="00E01E6F">
            <w:pPr>
              <w:widowControl w:val="0"/>
              <w:pBdr>
                <w:top w:val="nil"/>
                <w:left w:val="nil"/>
                <w:bottom w:val="nil"/>
                <w:right w:val="nil"/>
                <w:between w:val="nil"/>
              </w:pBdr>
              <w:spacing w:line="240" w:lineRule="auto"/>
            </w:pPr>
            <w:r>
              <w:t>1 hour per 45 min footage recorded</w:t>
            </w:r>
          </w:p>
        </w:tc>
      </w:tr>
    </w:tbl>
    <w:p w14:paraId="24F8E26D" w14:textId="77777777" w:rsidR="001731F6" w:rsidRDefault="00E01E6F">
      <w:pPr>
        <w:jc w:val="center"/>
      </w:pPr>
      <w:r>
        <w:t>Table 1. Time required for tasks</w:t>
      </w:r>
    </w:p>
    <w:p w14:paraId="7B133F51" w14:textId="77777777" w:rsidR="001731F6" w:rsidRDefault="001731F6">
      <w:pPr>
        <w:jc w:val="center"/>
      </w:pPr>
    </w:p>
    <w:p w14:paraId="2C7110D2" w14:textId="77777777" w:rsidR="001731F6" w:rsidRDefault="00E01E6F">
      <w:pPr>
        <w:pStyle w:val="Heading4"/>
      </w:pPr>
      <w:bookmarkStart w:id="17" w:name="_6uqwq6qkvctx" w:colFirst="0" w:colLast="0"/>
      <w:bookmarkEnd w:id="17"/>
      <w:r>
        <w:t>RESOURCE (ocean current data)</w:t>
      </w:r>
    </w:p>
    <w:p w14:paraId="089F0EA7" w14:textId="77777777" w:rsidR="001731F6" w:rsidRDefault="001731F6"/>
    <w:p w14:paraId="5901BF49" w14:textId="77777777" w:rsidR="001731F6" w:rsidRDefault="00A62E0D">
      <w:hyperlink r:id="rId13">
        <w:r w:rsidR="00E01E6F">
          <w:rPr>
            <w:color w:val="1155CC"/>
            <w:u w:val="single"/>
          </w:rPr>
          <w:t>https://www.esr.org/research/oscar/</w:t>
        </w:r>
      </w:hyperlink>
    </w:p>
    <w:p w14:paraId="33142A36" w14:textId="77777777" w:rsidR="001731F6" w:rsidRDefault="001731F6"/>
    <w:p w14:paraId="27A43987" w14:textId="77777777" w:rsidR="001731F6" w:rsidRDefault="00E01E6F">
      <w:pPr>
        <w:pStyle w:val="Heading3"/>
      </w:pPr>
      <w:bookmarkStart w:id="18" w:name="_354q3ajajjb" w:colFirst="0" w:colLast="0"/>
      <w:bookmarkEnd w:id="18"/>
      <w:r>
        <w:t>Deployment Timeline</w:t>
      </w:r>
    </w:p>
    <w:p w14:paraId="623FB6B3" w14:textId="77777777" w:rsidR="001731F6" w:rsidRDefault="00E01E6F">
      <w:pPr>
        <w:pStyle w:val="Heading4"/>
      </w:pPr>
      <w:bookmarkStart w:id="19" w:name="_bymxf9g1jd3q" w:colFirst="0" w:colLast="0"/>
      <w:bookmarkEnd w:id="19"/>
      <w:r>
        <w:t>Mission Planning</w:t>
      </w:r>
    </w:p>
    <w:p w14:paraId="4150D5E2" w14:textId="77777777" w:rsidR="001731F6" w:rsidRDefault="001731F6"/>
    <w:p w14:paraId="552A054F" w14:textId="77777777" w:rsidR="001731F6" w:rsidRDefault="00E01E6F">
      <w:r>
        <w:t>The stages of a mission are broken up into several different components</w:t>
      </w:r>
    </w:p>
    <w:p w14:paraId="481A891B" w14:textId="77777777" w:rsidR="001731F6" w:rsidRDefault="001731F6"/>
    <w:p w14:paraId="3D0AAFBE" w14:textId="77777777" w:rsidR="001731F6" w:rsidRDefault="00E01E6F">
      <w:commentRangeStart w:id="20"/>
      <w:r>
        <w:rPr>
          <w:noProof/>
        </w:rPr>
        <w:lastRenderedPageBreak/>
        <w:drawing>
          <wp:inline distT="114300" distB="114300" distL="114300" distR="114300" wp14:anchorId="21FC272E" wp14:editId="6177DA43">
            <wp:extent cx="5943600" cy="2095500"/>
            <wp:effectExtent l="0" t="0" r="0" b="0"/>
            <wp:docPr id="4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4"/>
                    <a:srcRect/>
                    <a:stretch>
                      <a:fillRect/>
                    </a:stretch>
                  </pic:blipFill>
                  <pic:spPr>
                    <a:xfrm>
                      <a:off x="0" y="0"/>
                      <a:ext cx="5943600" cy="2095500"/>
                    </a:xfrm>
                    <a:prstGeom prst="rect">
                      <a:avLst/>
                    </a:prstGeom>
                    <a:ln/>
                  </pic:spPr>
                </pic:pic>
              </a:graphicData>
            </a:graphic>
          </wp:inline>
        </w:drawing>
      </w:r>
      <w:commentRangeEnd w:id="20"/>
      <w:r>
        <w:commentReference w:id="20"/>
      </w:r>
    </w:p>
    <w:p w14:paraId="5E04EB2E" w14:textId="77777777" w:rsidR="001731F6" w:rsidRDefault="00E01E6F">
      <w:pPr>
        <w:pStyle w:val="Heading4"/>
      </w:pPr>
      <w:bookmarkStart w:id="21" w:name="_4sxamwjqja3y" w:colFirst="0" w:colLast="0"/>
      <w:bookmarkEnd w:id="21"/>
      <w:r>
        <w:t xml:space="preserve">Do’s and </w:t>
      </w:r>
      <w:proofErr w:type="spellStart"/>
      <w:r>
        <w:t>Dont’s</w:t>
      </w:r>
      <w:proofErr w:type="spellEnd"/>
    </w:p>
    <w:p w14:paraId="7DBF37C5" w14:textId="77777777" w:rsidR="001731F6" w:rsidRDefault="00E01E6F">
      <w:pPr>
        <w:pStyle w:val="Heading5"/>
      </w:pPr>
      <w:bookmarkStart w:id="22" w:name="_xayvw81mtmc4" w:colFirst="0" w:colLast="0"/>
      <w:bookmarkEnd w:id="22"/>
      <w:r>
        <w:t>DO</w:t>
      </w:r>
    </w:p>
    <w:p w14:paraId="2BCB8EA2" w14:textId="77777777" w:rsidR="001731F6" w:rsidRDefault="00E01E6F">
      <w:pPr>
        <w:numPr>
          <w:ilvl w:val="0"/>
          <w:numId w:val="7"/>
        </w:numPr>
      </w:pPr>
      <w:r>
        <w:t>Use proper bait - bait should be mashed</w:t>
      </w:r>
    </w:p>
    <w:p w14:paraId="3B2B9F50" w14:textId="77777777" w:rsidR="001731F6" w:rsidRDefault="00E01E6F">
      <w:pPr>
        <w:numPr>
          <w:ilvl w:val="1"/>
          <w:numId w:val="7"/>
        </w:numPr>
      </w:pPr>
      <w:r>
        <w:t xml:space="preserve">Recommended bait type is some type of </w:t>
      </w:r>
      <w:r>
        <w:rPr>
          <w:b/>
        </w:rPr>
        <w:t>OILY</w:t>
      </w:r>
      <w:r>
        <w:rPr>
          <w:i/>
        </w:rPr>
        <w:t xml:space="preserve"> </w:t>
      </w:r>
      <w:r>
        <w:t>fish (</w:t>
      </w:r>
      <w:proofErr w:type="spellStart"/>
      <w:r>
        <w:t>i.e</w:t>
      </w:r>
      <w:proofErr w:type="spellEnd"/>
      <w:r>
        <w:t>, sardines)</w:t>
      </w:r>
    </w:p>
    <w:p w14:paraId="138B9E53" w14:textId="77777777" w:rsidR="001731F6" w:rsidRDefault="00E01E6F">
      <w:pPr>
        <w:numPr>
          <w:ilvl w:val="0"/>
          <w:numId w:val="7"/>
        </w:numPr>
      </w:pPr>
      <w:r>
        <w:t>The length of rope should allow the camera to hover around 2m above the seafloor</w:t>
      </w:r>
    </w:p>
    <w:p w14:paraId="6E459CF5" w14:textId="77777777" w:rsidR="001731F6" w:rsidRDefault="00E01E6F">
      <w:pPr>
        <w:numPr>
          <w:ilvl w:val="1"/>
          <w:numId w:val="7"/>
        </w:numPr>
      </w:pPr>
      <w:r>
        <w:t xml:space="preserve">This is about 6ft if using pillowcase as anchor </w:t>
      </w:r>
    </w:p>
    <w:p w14:paraId="7FA355CA" w14:textId="77777777" w:rsidR="001731F6" w:rsidRDefault="00E01E6F">
      <w:pPr>
        <w:pStyle w:val="Heading5"/>
      </w:pPr>
      <w:bookmarkStart w:id="23" w:name="_90mihdmd3rpa" w:colFirst="0" w:colLast="0"/>
      <w:bookmarkEnd w:id="23"/>
      <w:r>
        <w:t>DON’T</w:t>
      </w:r>
    </w:p>
    <w:p w14:paraId="381F3113" w14:textId="77777777" w:rsidR="001731F6" w:rsidRDefault="00E01E6F">
      <w:pPr>
        <w:numPr>
          <w:ilvl w:val="0"/>
          <w:numId w:val="19"/>
        </w:numPr>
      </w:pPr>
      <w:r>
        <w:t xml:space="preserve">Deploy a camera 24 hours before a transit time. If a primary release failure occurs, this is the minimum time for the secondary release to function. </w:t>
      </w:r>
    </w:p>
    <w:p w14:paraId="1FAA8823" w14:textId="77777777" w:rsidR="001731F6" w:rsidRDefault="00E01E6F">
      <w:pPr>
        <w:pStyle w:val="Heading2"/>
        <w:rPr>
          <w:b/>
        </w:rPr>
      </w:pPr>
      <w:bookmarkStart w:id="24" w:name="_9n3jldcl7s5f" w:colFirst="0" w:colLast="0"/>
      <w:bookmarkEnd w:id="24"/>
      <w:r>
        <w:rPr>
          <w:b/>
        </w:rPr>
        <w:t>Deployment log</w:t>
      </w:r>
    </w:p>
    <w:p w14:paraId="6C355F35" w14:textId="77777777" w:rsidR="001731F6" w:rsidRDefault="00A62E0D">
      <w:hyperlink r:id="rId15">
        <w:r w:rsidR="00E01E6F">
          <w:rPr>
            <w:color w:val="1155CC"/>
            <w:u w:val="single"/>
          </w:rPr>
          <w:t>https://docs.google.com/spreadsheets/d/1gEil1Y-yQwwCsy_o14RR_WSZDkbyJxycOvN8z-lKWp8/edit?usp=sharing</w:t>
        </w:r>
      </w:hyperlink>
    </w:p>
    <w:p w14:paraId="569272CF" w14:textId="77777777" w:rsidR="001731F6" w:rsidRDefault="001731F6"/>
    <w:p w14:paraId="4B4B4118" w14:textId="77777777" w:rsidR="001731F6" w:rsidRDefault="00E01E6F">
      <w:r>
        <w:t>Linked above is the template for the deployment log. Be sure to consistently track this information throughout the deployments. We ask that a deployment journal to also be noted to collect qualitative feedback on what worked best for your deployment, what factors were an issue, etc.</w:t>
      </w:r>
    </w:p>
    <w:p w14:paraId="210D2404" w14:textId="77777777" w:rsidR="001731F6" w:rsidRDefault="00E01E6F">
      <w:pPr>
        <w:pStyle w:val="Heading2"/>
        <w:rPr>
          <w:b/>
        </w:rPr>
      </w:pPr>
      <w:bookmarkStart w:id="25" w:name="_sgghseef2bq" w:colFirst="0" w:colLast="0"/>
      <w:bookmarkEnd w:id="25"/>
      <w:r>
        <w:rPr>
          <w:b/>
        </w:rPr>
        <w:t>External attachments</w:t>
      </w:r>
    </w:p>
    <w:p w14:paraId="102B6F51" w14:textId="77777777" w:rsidR="001731F6" w:rsidRDefault="00E01E6F">
      <w:r>
        <w:t xml:space="preserve">The </w:t>
      </w:r>
      <w:proofErr w:type="spellStart"/>
      <w:r>
        <w:t>Dropcam</w:t>
      </w:r>
      <w:proofErr w:type="spellEnd"/>
      <w:r>
        <w:t xml:space="preserve"> can be packed fairly small if required. The following should where to attach external assemblies if disassembled.</w:t>
      </w:r>
    </w:p>
    <w:p w14:paraId="6D5A434D" w14:textId="77777777" w:rsidR="001731F6" w:rsidRDefault="001731F6"/>
    <w:p w14:paraId="3AD4C8C0" w14:textId="77777777" w:rsidR="001731F6" w:rsidRDefault="00E01E6F">
      <w:pPr>
        <w:pStyle w:val="Heading3"/>
        <w:rPr>
          <w:b/>
        </w:rPr>
      </w:pPr>
      <w:bookmarkStart w:id="26" w:name="_pnqij8cm8r16" w:colFirst="0" w:colLast="0"/>
      <w:bookmarkEnd w:id="26"/>
      <w:r>
        <w:rPr>
          <w:b/>
        </w:rPr>
        <w:t>Flag</w:t>
      </w:r>
    </w:p>
    <w:p w14:paraId="10263742" w14:textId="77777777" w:rsidR="001731F6" w:rsidRDefault="00E01E6F">
      <w:r>
        <w:t>Attach the flag in the following location using the included bolt.</w:t>
      </w:r>
    </w:p>
    <w:p w14:paraId="252299B9" w14:textId="77777777" w:rsidR="001731F6" w:rsidRDefault="00E01E6F">
      <w:r>
        <w:lastRenderedPageBreak/>
        <w:tab/>
      </w:r>
      <w:commentRangeStart w:id="27"/>
      <w:commentRangeStart w:id="28"/>
      <w:r>
        <w:t xml:space="preserve">*Flag itself will need to be threaded into this frame attachment. Be sure to zip-tie flag (4-way) at the base of where it </w:t>
      </w:r>
      <w:proofErr w:type="gramStart"/>
      <w:r>
        <w:t>threads.*</w:t>
      </w:r>
      <w:commentRangeEnd w:id="27"/>
      <w:proofErr w:type="gramEnd"/>
      <w:r>
        <w:commentReference w:id="27"/>
      </w:r>
      <w:commentRangeEnd w:id="28"/>
      <w:r>
        <w:commentReference w:id="28"/>
      </w:r>
    </w:p>
    <w:p w14:paraId="3B701145" w14:textId="77777777" w:rsidR="001731F6" w:rsidRDefault="001731F6"/>
    <w:p w14:paraId="55534D58" w14:textId="77777777" w:rsidR="001731F6" w:rsidRDefault="00E01E6F">
      <w:r>
        <w:t>Attach the flag in this configuration. **NOTE** Tighten as far as possible without restricting movement.</w:t>
      </w:r>
    </w:p>
    <w:p w14:paraId="77CB1B88" w14:textId="77777777" w:rsidR="001731F6" w:rsidRDefault="001731F6"/>
    <w:p w14:paraId="45EC2632" w14:textId="77777777" w:rsidR="001731F6" w:rsidRDefault="00E01E6F">
      <w:r>
        <w:rPr>
          <w:noProof/>
        </w:rPr>
        <w:drawing>
          <wp:inline distT="114300" distB="114300" distL="114300" distR="114300" wp14:anchorId="4DFD3247" wp14:editId="057EA3E4">
            <wp:extent cx="2725523" cy="2281238"/>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2725523" cy="2281238"/>
                    </a:xfrm>
                    <a:prstGeom prst="rect">
                      <a:avLst/>
                    </a:prstGeom>
                    <a:ln/>
                  </pic:spPr>
                </pic:pic>
              </a:graphicData>
            </a:graphic>
          </wp:inline>
        </w:drawing>
      </w:r>
      <w:r>
        <w:rPr>
          <w:noProof/>
        </w:rPr>
        <w:drawing>
          <wp:inline distT="114300" distB="114300" distL="114300" distR="114300" wp14:anchorId="666209FD" wp14:editId="5A261689">
            <wp:extent cx="2895732" cy="1766888"/>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895732" cy="1766888"/>
                    </a:xfrm>
                    <a:prstGeom prst="rect">
                      <a:avLst/>
                    </a:prstGeom>
                    <a:ln/>
                  </pic:spPr>
                </pic:pic>
              </a:graphicData>
            </a:graphic>
          </wp:inline>
        </w:drawing>
      </w:r>
    </w:p>
    <w:p w14:paraId="0F821453" w14:textId="77777777" w:rsidR="001731F6" w:rsidRDefault="001731F6"/>
    <w:p w14:paraId="0C52648F" w14:textId="77777777" w:rsidR="001731F6" w:rsidRDefault="001731F6"/>
    <w:p w14:paraId="4FE88276" w14:textId="77777777" w:rsidR="001731F6" w:rsidRDefault="00E01E6F">
      <w:r>
        <w:t>See below for pin placement for flag configurations.</w:t>
      </w:r>
    </w:p>
    <w:p w14:paraId="25E1D1C5" w14:textId="77777777" w:rsidR="001731F6" w:rsidRDefault="00E01E6F">
      <w:r>
        <w:rPr>
          <w:noProof/>
        </w:rPr>
        <w:drawing>
          <wp:inline distT="114300" distB="114300" distL="114300" distR="114300" wp14:anchorId="023B67A1" wp14:editId="3C034782">
            <wp:extent cx="2519363" cy="2114074"/>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2519363" cy="2114074"/>
                    </a:xfrm>
                    <a:prstGeom prst="rect">
                      <a:avLst/>
                    </a:prstGeom>
                    <a:ln/>
                  </pic:spPr>
                </pic:pic>
              </a:graphicData>
            </a:graphic>
          </wp:inline>
        </w:drawing>
      </w:r>
      <w:r>
        <w:t xml:space="preserve">    </w:t>
      </w:r>
      <w:r>
        <w:rPr>
          <w:noProof/>
        </w:rPr>
        <w:drawing>
          <wp:inline distT="114300" distB="114300" distL="114300" distR="114300" wp14:anchorId="64DB0CA9" wp14:editId="42819659">
            <wp:extent cx="2916618" cy="1881977"/>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916618" cy="1881977"/>
                    </a:xfrm>
                    <a:prstGeom prst="rect">
                      <a:avLst/>
                    </a:prstGeom>
                    <a:ln/>
                  </pic:spPr>
                </pic:pic>
              </a:graphicData>
            </a:graphic>
          </wp:inline>
        </w:drawing>
      </w:r>
    </w:p>
    <w:p w14:paraId="6339316E" w14:textId="77777777" w:rsidR="001731F6" w:rsidRDefault="001731F6"/>
    <w:p w14:paraId="242A3203" w14:textId="77777777" w:rsidR="001731F6" w:rsidRDefault="001731F6"/>
    <w:p w14:paraId="01CD69E5" w14:textId="77777777" w:rsidR="001731F6" w:rsidRDefault="001731F6"/>
    <w:p w14:paraId="406430A3" w14:textId="77777777" w:rsidR="001731F6" w:rsidRDefault="00E01E6F">
      <w:pPr>
        <w:pStyle w:val="Heading3"/>
      </w:pPr>
      <w:bookmarkStart w:id="29" w:name="_x924gum0qzpv" w:colFirst="0" w:colLast="0"/>
      <w:bookmarkEnd w:id="29"/>
      <w:r>
        <w:t>Separating the sphere</w:t>
      </w:r>
    </w:p>
    <w:p w14:paraId="5EAAAAC4" w14:textId="77777777" w:rsidR="001731F6" w:rsidRDefault="001731F6"/>
    <w:p w14:paraId="546611F8" w14:textId="77777777" w:rsidR="001731F6" w:rsidRDefault="00E01E6F">
      <w:pPr>
        <w:numPr>
          <w:ilvl w:val="0"/>
          <w:numId w:val="15"/>
        </w:numPr>
      </w:pPr>
      <w:r>
        <w:t>Remove and loosen bolts on frame</w:t>
      </w:r>
    </w:p>
    <w:p w14:paraId="6ACC3F18" w14:textId="77777777" w:rsidR="001731F6" w:rsidRDefault="00E01E6F">
      <w:pPr>
        <w:pStyle w:val="Heading3"/>
      </w:pPr>
      <w:bookmarkStart w:id="30" w:name="_az5svr3x8ki2" w:colFirst="0" w:colLast="0"/>
      <w:bookmarkEnd w:id="30"/>
      <w:commentRangeStart w:id="31"/>
      <w:r>
        <w:rPr>
          <w:noProof/>
        </w:rPr>
        <w:lastRenderedPageBreak/>
        <w:drawing>
          <wp:inline distT="114300" distB="114300" distL="114300" distR="114300" wp14:anchorId="00719DD7" wp14:editId="21C0FBDA">
            <wp:extent cx="2656070" cy="2700338"/>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656070" cy="2700338"/>
                    </a:xfrm>
                    <a:prstGeom prst="rect">
                      <a:avLst/>
                    </a:prstGeom>
                    <a:ln/>
                  </pic:spPr>
                </pic:pic>
              </a:graphicData>
            </a:graphic>
          </wp:inline>
        </w:drawing>
      </w:r>
      <w:commentRangeEnd w:id="31"/>
      <w:r>
        <w:commentReference w:id="31"/>
      </w:r>
      <w:r>
        <w:t xml:space="preserve">     </w:t>
      </w:r>
      <w:r>
        <w:rPr>
          <w:noProof/>
        </w:rPr>
        <w:drawing>
          <wp:inline distT="114300" distB="114300" distL="114300" distR="114300" wp14:anchorId="038A9D43" wp14:editId="77BFC1C1">
            <wp:extent cx="2690813" cy="2690813"/>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2690813" cy="2690813"/>
                    </a:xfrm>
                    <a:prstGeom prst="rect">
                      <a:avLst/>
                    </a:prstGeom>
                    <a:ln/>
                  </pic:spPr>
                </pic:pic>
              </a:graphicData>
            </a:graphic>
          </wp:inline>
        </w:drawing>
      </w:r>
    </w:p>
    <w:p w14:paraId="389D5A0E" w14:textId="77777777" w:rsidR="001731F6" w:rsidRDefault="00E01E6F">
      <w:pPr>
        <w:numPr>
          <w:ilvl w:val="0"/>
          <w:numId w:val="28"/>
        </w:numPr>
      </w:pPr>
      <w:r>
        <w:t>Remove two front ribs near camera on both top and bottom ‘</w:t>
      </w:r>
      <w:proofErr w:type="gramStart"/>
      <w:r>
        <w:t>hats’</w:t>
      </w:r>
      <w:proofErr w:type="gramEnd"/>
      <w:r>
        <w:t>.</w:t>
      </w:r>
    </w:p>
    <w:p w14:paraId="079498F1" w14:textId="77777777" w:rsidR="001731F6" w:rsidRDefault="00E01E6F">
      <w:pPr>
        <w:numPr>
          <w:ilvl w:val="0"/>
          <w:numId w:val="28"/>
        </w:numPr>
      </w:pPr>
      <w:r>
        <w:t>Loosen all remaining bolts slightly (they do not need to be removed all the way, just to loosen tension around the sphere)</w:t>
      </w:r>
    </w:p>
    <w:p w14:paraId="6ABBFE76" w14:textId="77777777" w:rsidR="001731F6" w:rsidRDefault="00E01E6F">
      <w:pPr>
        <w:numPr>
          <w:ilvl w:val="0"/>
          <w:numId w:val="28"/>
        </w:numPr>
      </w:pPr>
      <w:r>
        <w:t>Unplug lights from sphere.</w:t>
      </w:r>
    </w:p>
    <w:p w14:paraId="491DD573" w14:textId="77777777" w:rsidR="001731F6" w:rsidRDefault="00E01E6F">
      <w:pPr>
        <w:numPr>
          <w:ilvl w:val="0"/>
          <w:numId w:val="28"/>
        </w:numPr>
      </w:pPr>
      <w:r>
        <w:t>Lay sphere gently on stand at an angle. See below.</w:t>
      </w:r>
    </w:p>
    <w:p w14:paraId="18927BCA" w14:textId="77777777" w:rsidR="001731F6" w:rsidRDefault="001731F6"/>
    <w:p w14:paraId="46A3B426" w14:textId="77777777" w:rsidR="001731F6" w:rsidRDefault="001731F6"/>
    <w:p w14:paraId="1142DF63" w14:textId="77777777" w:rsidR="001731F6" w:rsidRDefault="00E01E6F">
      <w:commentRangeStart w:id="32"/>
      <w:r>
        <w:rPr>
          <w:noProof/>
        </w:rPr>
        <w:drawing>
          <wp:inline distT="114300" distB="114300" distL="114300" distR="114300" wp14:anchorId="12790A55" wp14:editId="488E0877">
            <wp:extent cx="2975090" cy="3033713"/>
            <wp:effectExtent l="0" t="0" r="0" b="0"/>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2975090" cy="3033713"/>
                    </a:xfrm>
                    <a:prstGeom prst="rect">
                      <a:avLst/>
                    </a:prstGeom>
                    <a:ln/>
                  </pic:spPr>
                </pic:pic>
              </a:graphicData>
            </a:graphic>
          </wp:inline>
        </w:drawing>
      </w:r>
      <w:commentRangeEnd w:id="32"/>
      <w:r>
        <w:commentReference w:id="32"/>
      </w:r>
    </w:p>
    <w:p w14:paraId="4D809AAD" w14:textId="77777777" w:rsidR="001731F6" w:rsidRDefault="00E01E6F">
      <w:pPr>
        <w:numPr>
          <w:ilvl w:val="0"/>
          <w:numId w:val="16"/>
        </w:numPr>
      </w:pPr>
      <w:r>
        <w:t>Undo vinyl tape and butyl rubber tape.</w:t>
      </w:r>
    </w:p>
    <w:p w14:paraId="59BAC426" w14:textId="77777777" w:rsidR="001731F6" w:rsidRDefault="00E01E6F">
      <w:pPr>
        <w:numPr>
          <w:ilvl w:val="0"/>
          <w:numId w:val="16"/>
        </w:numPr>
      </w:pPr>
      <w:r>
        <w:t>Release vacuum. The sphere halves should could apart easily. If not, hold down the vacuum release for longer.</w:t>
      </w:r>
    </w:p>
    <w:p w14:paraId="6D03D5D2" w14:textId="77777777" w:rsidR="001731F6" w:rsidRDefault="00E01E6F">
      <w:pPr>
        <w:numPr>
          <w:ilvl w:val="0"/>
          <w:numId w:val="16"/>
        </w:numPr>
      </w:pPr>
      <w:r>
        <w:t>Separate the two sphere halves and place on the correct stands.</w:t>
      </w:r>
    </w:p>
    <w:p w14:paraId="472EC855" w14:textId="77777777" w:rsidR="001731F6" w:rsidRDefault="001731F6"/>
    <w:p w14:paraId="68C84635" w14:textId="77777777" w:rsidR="001731F6" w:rsidRDefault="00E01E6F">
      <w:pPr>
        <w:pStyle w:val="Heading3"/>
      </w:pPr>
      <w:bookmarkStart w:id="33" w:name="_r8uja170w5em" w:colFirst="0" w:colLast="0"/>
      <w:bookmarkEnd w:id="33"/>
      <w:r>
        <w:lastRenderedPageBreak/>
        <w:t>Sealing the sphere</w:t>
      </w:r>
    </w:p>
    <w:p w14:paraId="663A5D95" w14:textId="77777777" w:rsidR="001731F6" w:rsidRDefault="00E01E6F">
      <w:pPr>
        <w:numPr>
          <w:ilvl w:val="0"/>
          <w:numId w:val="18"/>
        </w:numPr>
      </w:pPr>
      <w:r>
        <w:t xml:space="preserve">Clean the interface thoroughly using only Kim wipes and rubbing alcohol [70%] (Ensure NO particulates are left on the surface.  (User kit includes </w:t>
      </w:r>
      <w:proofErr w:type="spellStart"/>
      <w:r>
        <w:t>presaturated</w:t>
      </w:r>
      <w:proofErr w:type="spellEnd"/>
      <w:r>
        <w:t xml:space="preserve"> </w:t>
      </w:r>
      <w:proofErr w:type="spellStart"/>
      <w:r>
        <w:t>KimTech</w:t>
      </w:r>
      <w:proofErr w:type="spellEnd"/>
      <w:r>
        <w:t xml:space="preserve"> wipes)</w:t>
      </w:r>
    </w:p>
    <w:p w14:paraId="68250068" w14:textId="77777777" w:rsidR="001731F6" w:rsidRDefault="00E01E6F">
      <w:pPr>
        <w:numPr>
          <w:ilvl w:val="0"/>
          <w:numId w:val="18"/>
        </w:numPr>
      </w:pPr>
      <w:r>
        <w:t>Mate the two hemispheres and ensure there is no overlap in any area.</w:t>
      </w:r>
    </w:p>
    <w:p w14:paraId="6E8D8978" w14:textId="77777777" w:rsidR="001731F6" w:rsidRDefault="00E01E6F">
      <w:pPr>
        <w:numPr>
          <w:ilvl w:val="0"/>
          <w:numId w:val="18"/>
        </w:numPr>
      </w:pPr>
      <w:r>
        <w:t>Completely dry the air inside the sphere by vacuuming the sphere to -4 psi then refilling with dry air THREE TIMES.</w:t>
      </w:r>
    </w:p>
    <w:p w14:paraId="46DFABD1" w14:textId="77777777" w:rsidR="001731F6" w:rsidRDefault="00E01E6F">
      <w:pPr>
        <w:numPr>
          <w:ilvl w:val="0"/>
          <w:numId w:val="18"/>
        </w:numPr>
      </w:pPr>
      <w:r>
        <w:t>Vacuum sphere to -6 psi.</w:t>
      </w:r>
    </w:p>
    <w:p w14:paraId="0DCF4812" w14:textId="77777777" w:rsidR="001731F6" w:rsidRDefault="00E01E6F">
      <w:pPr>
        <w:numPr>
          <w:ilvl w:val="0"/>
          <w:numId w:val="18"/>
        </w:numPr>
      </w:pPr>
      <w:r>
        <w:t>Replace vacuum cap. ENSURE O-RING IS PROPERLY INSTALLED.</w:t>
      </w:r>
    </w:p>
    <w:p w14:paraId="640C9787" w14:textId="77777777" w:rsidR="001731F6" w:rsidRDefault="00E01E6F">
      <w:pPr>
        <w:numPr>
          <w:ilvl w:val="1"/>
          <w:numId w:val="18"/>
        </w:numPr>
      </w:pPr>
      <w:r>
        <w:t xml:space="preserve">Be sure to moisten the </w:t>
      </w:r>
      <w:proofErr w:type="spellStart"/>
      <w:r>
        <w:t>o-ring</w:t>
      </w:r>
      <w:proofErr w:type="spellEnd"/>
      <w:r>
        <w:t xml:space="preserve"> with </w:t>
      </w:r>
      <w:proofErr w:type="spellStart"/>
      <w:r>
        <w:t>Molykote</w:t>
      </w:r>
      <w:proofErr w:type="spellEnd"/>
      <w:r>
        <w:t xml:space="preserve"> 55, if needed, prior to installation.</w:t>
      </w:r>
    </w:p>
    <w:p w14:paraId="521E10B3" w14:textId="77777777" w:rsidR="001731F6" w:rsidRDefault="00E01E6F">
      <w:pPr>
        <w:numPr>
          <w:ilvl w:val="0"/>
          <w:numId w:val="18"/>
        </w:numPr>
      </w:pPr>
      <w:r>
        <w:t>Place butyl rubber tape around interface, leaving a 3 cm overlap.</w:t>
      </w:r>
    </w:p>
    <w:p w14:paraId="66738A20" w14:textId="77777777" w:rsidR="001731F6" w:rsidRDefault="00E01E6F">
      <w:pPr>
        <w:numPr>
          <w:ilvl w:val="0"/>
          <w:numId w:val="18"/>
        </w:numPr>
      </w:pPr>
      <w:r>
        <w:t>Place 3 wraps of vinyl sealing tape.</w:t>
      </w:r>
    </w:p>
    <w:p w14:paraId="7986EB6D" w14:textId="77777777" w:rsidR="001731F6" w:rsidRDefault="00E01E6F">
      <w:pPr>
        <w:numPr>
          <w:ilvl w:val="0"/>
          <w:numId w:val="18"/>
        </w:numPr>
      </w:pPr>
      <w:r>
        <w:t>Monitor the vacuum to ensure that it is holding.</w:t>
      </w:r>
    </w:p>
    <w:p w14:paraId="4802B3D3" w14:textId="77777777" w:rsidR="001731F6" w:rsidRDefault="00E01E6F">
      <w:pPr>
        <w:numPr>
          <w:ilvl w:val="1"/>
          <w:numId w:val="18"/>
        </w:numPr>
      </w:pPr>
      <w:r>
        <w:t>This is something you’ll want to check on periodically throughout the expedition.</w:t>
      </w:r>
    </w:p>
    <w:p w14:paraId="2AB98FFA" w14:textId="77777777" w:rsidR="001731F6" w:rsidRDefault="00E01E6F">
      <w:pPr>
        <w:numPr>
          <w:ilvl w:val="1"/>
          <w:numId w:val="18"/>
        </w:numPr>
      </w:pPr>
      <w:r>
        <w:t>Minimum is -3 PSI. If steadily neutralizing in pressure, please notify us ahead.</w:t>
      </w:r>
    </w:p>
    <w:p w14:paraId="2BD539FF" w14:textId="77777777" w:rsidR="001731F6" w:rsidRDefault="00E01E6F">
      <w:pPr>
        <w:numPr>
          <w:ilvl w:val="0"/>
          <w:numId w:val="18"/>
        </w:numPr>
      </w:pPr>
      <w:r>
        <w:t>Replace frame and tighten all bolts, TOP and BOTTOM.</w:t>
      </w:r>
    </w:p>
    <w:p w14:paraId="2E1EACC0" w14:textId="77777777" w:rsidR="001731F6" w:rsidRDefault="00E01E6F">
      <w:pPr>
        <w:numPr>
          <w:ilvl w:val="1"/>
          <w:numId w:val="18"/>
        </w:numPr>
      </w:pPr>
      <w:r>
        <w:t>Coat bolts lightly (</w:t>
      </w:r>
      <w:commentRangeStart w:id="34"/>
      <w:commentRangeStart w:id="35"/>
      <w:r>
        <w:t>refer to picture in cheat sheet</w:t>
      </w:r>
      <w:commentRangeEnd w:id="34"/>
      <w:r>
        <w:commentReference w:id="34"/>
      </w:r>
      <w:commentRangeEnd w:id="35"/>
      <w:r>
        <w:commentReference w:id="35"/>
      </w:r>
      <w:r>
        <w:t>) with NEVER-SEEZ grease.</w:t>
      </w:r>
    </w:p>
    <w:p w14:paraId="69D615AB" w14:textId="77777777" w:rsidR="001731F6" w:rsidRDefault="00E01E6F">
      <w:pPr>
        <w:numPr>
          <w:ilvl w:val="2"/>
          <w:numId w:val="18"/>
        </w:numPr>
      </w:pPr>
      <w:r>
        <w:t>This only needs to be done once during initial set-up.</w:t>
      </w:r>
    </w:p>
    <w:p w14:paraId="550A2BBE" w14:textId="77777777" w:rsidR="001731F6" w:rsidRDefault="00E01E6F">
      <w:pPr>
        <w:pStyle w:val="Heading2"/>
        <w:rPr>
          <w:b/>
        </w:rPr>
      </w:pPr>
      <w:bookmarkStart w:id="36" w:name="_d8u70m8gjk5d" w:colFirst="0" w:colLast="0"/>
      <w:bookmarkEnd w:id="36"/>
      <w:r>
        <w:rPr>
          <w:b/>
        </w:rPr>
        <w:t>Set Up Procedures</w:t>
      </w:r>
    </w:p>
    <w:p w14:paraId="023D0413" w14:textId="77777777" w:rsidR="001731F6" w:rsidRDefault="00E01E6F">
      <w:pPr>
        <w:pStyle w:val="Heading4"/>
      </w:pPr>
      <w:bookmarkStart w:id="37" w:name="_kj6pgsc1tbce" w:colFirst="0" w:colLast="0"/>
      <w:bookmarkEnd w:id="37"/>
      <w:commentRangeStart w:id="38"/>
      <w:r>
        <w:t>Locating parts:</w:t>
      </w:r>
      <w:commentRangeEnd w:id="38"/>
      <w:r>
        <w:commentReference w:id="38"/>
      </w:r>
    </w:p>
    <w:p w14:paraId="79D1FD87" w14:textId="77777777" w:rsidR="001731F6" w:rsidRDefault="00E01E6F">
      <w:r>
        <w:t>Camera Magnet: OPPOSITE of camera</w:t>
      </w:r>
    </w:p>
    <w:p w14:paraId="07F81FD5" w14:textId="77777777" w:rsidR="001731F6" w:rsidRDefault="00E01E6F">
      <w:r>
        <w:t>Beacon Magnet: ABOVE camera</w:t>
      </w:r>
    </w:p>
    <w:p w14:paraId="54E9D544" w14:textId="77777777" w:rsidR="001731F6" w:rsidRDefault="00E01E6F">
      <w:r>
        <w:t>Pressure Gauge: Opposite of vacuum port (top half of sphere)</w:t>
      </w:r>
    </w:p>
    <w:p w14:paraId="29A775F5" w14:textId="77777777" w:rsidR="001731F6" w:rsidRDefault="00E01E6F">
      <w:r>
        <w:t>Vacuum port: Cap with Nautilus logo (shell)</w:t>
      </w:r>
    </w:p>
    <w:p w14:paraId="18651332" w14:textId="77777777" w:rsidR="001731F6" w:rsidRDefault="00E01E6F">
      <w:r>
        <w:t>Temperature sensor: Small port near outside of sphere pressure gauge (to be rinsed with syringe after every deployment</w:t>
      </w:r>
    </w:p>
    <w:p w14:paraId="789E1ACF" w14:textId="77777777" w:rsidR="001731F6" w:rsidRDefault="00E01E6F">
      <w:r>
        <w:rPr>
          <w:noProof/>
        </w:rPr>
        <w:lastRenderedPageBreak/>
        <w:drawing>
          <wp:inline distT="114300" distB="114300" distL="114300" distR="114300" wp14:anchorId="0BE78FCE" wp14:editId="4D848BC1">
            <wp:extent cx="5943600" cy="31750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3175000"/>
                    </a:xfrm>
                    <a:prstGeom prst="rect">
                      <a:avLst/>
                    </a:prstGeom>
                    <a:ln/>
                  </pic:spPr>
                </pic:pic>
              </a:graphicData>
            </a:graphic>
          </wp:inline>
        </w:drawing>
      </w:r>
    </w:p>
    <w:p w14:paraId="6477797F" w14:textId="77777777" w:rsidR="001731F6" w:rsidRDefault="00E01E6F">
      <w:pPr>
        <w:pStyle w:val="Heading3"/>
      </w:pPr>
      <w:bookmarkStart w:id="39" w:name="_x0ifddbr4jd" w:colFirst="0" w:colLast="0"/>
      <w:bookmarkEnd w:id="39"/>
      <w:r>
        <w:t>Function Test</w:t>
      </w:r>
    </w:p>
    <w:p w14:paraId="567CF88B" w14:textId="000C6492" w:rsidR="001731F6" w:rsidRDefault="00E01E6F">
      <w:pPr>
        <w:rPr>
          <w:ins w:id="40" w:author="Whitney Goodell" w:date="2020-03-13T14:41:00Z"/>
        </w:rPr>
      </w:pPr>
      <w:r>
        <w:t xml:space="preserve">The following should be used to check the functionality of the </w:t>
      </w:r>
      <w:proofErr w:type="spellStart"/>
      <w:r>
        <w:t>Dropcam</w:t>
      </w:r>
      <w:proofErr w:type="spellEnd"/>
      <w:r>
        <w:t xml:space="preserve"> prior to any deployment.</w:t>
      </w:r>
    </w:p>
    <w:p w14:paraId="767AD914" w14:textId="01C0AA4D" w:rsidR="00BD15F1" w:rsidRPr="00BD15F1" w:rsidRDefault="00BD15F1">
      <w:ins w:id="41" w:author="Whitney Goodell" w:date="2020-03-13T14:41:00Z">
        <w:r>
          <w:t xml:space="preserve">NOTE: This test should also be run </w:t>
        </w:r>
        <w:r>
          <w:rPr>
            <w:b/>
            <w:bCs/>
          </w:rPr>
          <w:t>prior to sealing the sphere</w:t>
        </w:r>
        <w:r>
          <w:t xml:space="preserve"> </w:t>
        </w:r>
      </w:ins>
      <w:ins w:id="42" w:author="Whitney Goodell" w:date="2020-03-13T14:43:00Z">
        <w:r w:rsidR="0088314D">
          <w:t>[</w:t>
        </w:r>
      </w:ins>
      <w:ins w:id="43" w:author="Whitney Goodell" w:date="2020-03-13T14:41:00Z">
        <w:r w:rsidR="0088314D">
          <w:t>i</w:t>
        </w:r>
      </w:ins>
      <w:ins w:id="44" w:author="Whitney Goodell" w:date="2020-03-13T14:42:00Z">
        <w:r w:rsidR="0088314D">
          <w:t>.e. upon arrival after travel to an expedition (</w:t>
        </w:r>
      </w:ins>
      <w:ins w:id="45" w:author="Whitney Goodell" w:date="2020-03-13T14:43:00Z">
        <w:r w:rsidR="0088314D">
          <w:t>when batteries have been re-connected)</w:t>
        </w:r>
      </w:ins>
      <w:ins w:id="46" w:author="Whitney Goodell" w:date="2020-03-13T14:42:00Z">
        <w:r w:rsidR="0088314D">
          <w:t xml:space="preserve">, </w:t>
        </w:r>
      </w:ins>
      <w:ins w:id="47" w:author="Whitney Goodell" w:date="2020-03-14T09:06:00Z">
        <w:r w:rsidR="00A62E0D">
          <w:t xml:space="preserve">and </w:t>
        </w:r>
      </w:ins>
      <w:ins w:id="48" w:author="Whitney Goodell" w:date="2020-03-13T14:42:00Z">
        <w:r w:rsidR="0088314D">
          <w:t>after any open-sphere adjustments or tinkering, etc.</w:t>
        </w:r>
      </w:ins>
      <w:ins w:id="49" w:author="Whitney Goodell" w:date="2020-03-13T14:43:00Z">
        <w:r w:rsidR="0088314D">
          <w:t>]</w:t>
        </w:r>
      </w:ins>
      <w:ins w:id="50" w:author="Whitney Goodell" w:date="2020-03-13T14:42:00Z">
        <w:r w:rsidR="0088314D">
          <w:t>.</w:t>
        </w:r>
      </w:ins>
    </w:p>
    <w:p w14:paraId="1357CC8F" w14:textId="77777777" w:rsidR="001731F6" w:rsidRDefault="001731F6"/>
    <w:p w14:paraId="2A4F382E" w14:textId="77777777" w:rsidR="001731F6" w:rsidRDefault="00E01E6F">
      <w:pPr>
        <w:numPr>
          <w:ilvl w:val="0"/>
          <w:numId w:val="14"/>
        </w:numPr>
      </w:pPr>
      <w:r>
        <w:t xml:space="preserve">Ensure Beacon Magnet and Camera Magnet are screwed in. This is to make sure the camera and electronics are off. The beacon magnet must be in while communicating with the </w:t>
      </w:r>
      <w:proofErr w:type="spellStart"/>
      <w:r>
        <w:t>Dropcam</w:t>
      </w:r>
      <w:proofErr w:type="spellEnd"/>
      <w:r>
        <w:t>.</w:t>
      </w:r>
    </w:p>
    <w:p w14:paraId="3C2B1953" w14:textId="77777777" w:rsidR="001731F6" w:rsidRDefault="00E01E6F">
      <w:pPr>
        <w:numPr>
          <w:ilvl w:val="0"/>
          <w:numId w:val="14"/>
        </w:numPr>
      </w:pPr>
      <w:r>
        <w:t>Attach programming cable to the camera.</w:t>
      </w:r>
    </w:p>
    <w:p w14:paraId="5C774C1C" w14:textId="77777777" w:rsidR="001731F6" w:rsidRDefault="00E01E6F">
      <w:pPr>
        <w:numPr>
          <w:ilvl w:val="0"/>
          <w:numId w:val="14"/>
        </w:numPr>
      </w:pPr>
      <w:r>
        <w:t xml:space="preserve">Plug in USB to computer. The </w:t>
      </w:r>
      <w:proofErr w:type="spellStart"/>
      <w:r>
        <w:t>Dropcam</w:t>
      </w:r>
      <w:proofErr w:type="spellEnd"/>
      <w:r>
        <w:t xml:space="preserve"> will start its mission once the camera magnet is removed unless the USB is plugged in. It is recommended to turn up the volume on the computer so the USB connection sound can be heard when the Drop-cam turns on.</w:t>
      </w:r>
    </w:p>
    <w:p w14:paraId="67AFA889" w14:textId="77777777" w:rsidR="001731F6" w:rsidRDefault="00E01E6F">
      <w:pPr>
        <w:numPr>
          <w:ilvl w:val="0"/>
          <w:numId w:val="14"/>
        </w:numPr>
      </w:pPr>
      <w:r>
        <w:t>Remove camera magnet.</w:t>
      </w:r>
    </w:p>
    <w:p w14:paraId="58E16BDB" w14:textId="77777777" w:rsidR="001731F6" w:rsidRDefault="00E01E6F">
      <w:pPr>
        <w:numPr>
          <w:ilvl w:val="0"/>
          <w:numId w:val="14"/>
        </w:numPr>
      </w:pPr>
      <w:r>
        <w:t xml:space="preserve">On desktop, double click </w:t>
      </w:r>
      <w:proofErr w:type="spellStart"/>
      <w:r>
        <w:t>TEST_MISSION.ttl</w:t>
      </w:r>
      <w:proofErr w:type="spellEnd"/>
    </w:p>
    <w:p w14:paraId="5AF39376" w14:textId="77777777" w:rsidR="001731F6" w:rsidRDefault="00E01E6F">
      <w:pPr>
        <w:numPr>
          <w:ilvl w:val="0"/>
          <w:numId w:val="14"/>
        </w:numPr>
      </w:pPr>
      <w:r>
        <w:t>If no text shows on the Tera Term window, check the COM port</w:t>
      </w:r>
      <w:r>
        <w:rPr>
          <w:rFonts w:ascii="Arial Unicode MS" w:eastAsia="Arial Unicode MS" w:hAnsi="Arial Unicode MS" w:cs="Arial Unicode MS"/>
        </w:rPr>
        <w:t xml:space="preserve"> using Setup → Serial port (see Troubleshooting section for pictorial instructions on which COM port to select)</w:t>
      </w:r>
    </w:p>
    <w:p w14:paraId="4D6D0D14" w14:textId="77777777" w:rsidR="001731F6" w:rsidRDefault="00E01E6F">
      <w:pPr>
        <w:numPr>
          <w:ilvl w:val="0"/>
          <w:numId w:val="14"/>
        </w:numPr>
      </w:pPr>
      <w:r>
        <w:t>Program should load. The last lines should read the mission parameters.</w:t>
      </w:r>
    </w:p>
    <w:p w14:paraId="6B9B91BA" w14:textId="77777777" w:rsidR="001731F6" w:rsidRDefault="00E01E6F">
      <w:pPr>
        <w:numPr>
          <w:ilvl w:val="0"/>
          <w:numId w:val="14"/>
        </w:numPr>
      </w:pPr>
      <w:r>
        <w:t xml:space="preserve">Once program has loaded, screw in camera magnet. Wait until “Shutting down…” shows up on screen. Also, the small green LED should turn off on the </w:t>
      </w:r>
      <w:proofErr w:type="spellStart"/>
      <w:r>
        <w:t>Dropcam</w:t>
      </w:r>
      <w:proofErr w:type="spellEnd"/>
      <w:r>
        <w:t>.</w:t>
      </w:r>
    </w:p>
    <w:p w14:paraId="4A328820" w14:textId="77777777" w:rsidR="001731F6" w:rsidRDefault="00E01E6F">
      <w:pPr>
        <w:numPr>
          <w:ilvl w:val="0"/>
          <w:numId w:val="14"/>
        </w:numPr>
      </w:pPr>
      <w:r>
        <w:t>Close Tera Term.</w:t>
      </w:r>
    </w:p>
    <w:p w14:paraId="0F9D21B3" w14:textId="77777777" w:rsidR="001731F6" w:rsidRDefault="00E01E6F">
      <w:pPr>
        <w:numPr>
          <w:ilvl w:val="0"/>
          <w:numId w:val="14"/>
        </w:numPr>
      </w:pPr>
      <w:r>
        <w:t>Replace Programming Cable with Release Cable and attach the Release Tester (buzzer).</w:t>
      </w:r>
    </w:p>
    <w:p w14:paraId="1A227CFD" w14:textId="77777777" w:rsidR="001731F6" w:rsidRDefault="00E01E6F">
      <w:pPr>
        <w:numPr>
          <w:ilvl w:val="0"/>
          <w:numId w:val="14"/>
        </w:numPr>
      </w:pPr>
      <w:r>
        <w:t>Remove camera magnet to begin test.</w:t>
      </w:r>
    </w:p>
    <w:p w14:paraId="3821A8CA" w14:textId="77777777" w:rsidR="001731F6" w:rsidRDefault="00E01E6F">
      <w:pPr>
        <w:numPr>
          <w:ilvl w:val="0"/>
          <w:numId w:val="14"/>
        </w:numPr>
      </w:pPr>
      <w:r>
        <w:t>During the test program the following should happen:</w:t>
      </w:r>
    </w:p>
    <w:p w14:paraId="7E550DAB" w14:textId="77777777" w:rsidR="001731F6" w:rsidRDefault="00E01E6F">
      <w:pPr>
        <w:numPr>
          <w:ilvl w:val="1"/>
          <w:numId w:val="14"/>
        </w:numPr>
      </w:pPr>
      <w:r>
        <w:lastRenderedPageBreak/>
        <w:t>The lights should flash 3 times indicating the start of the mission. There will be a 30 second pause, then the lights should flash 3 times again.</w:t>
      </w:r>
    </w:p>
    <w:p w14:paraId="1FFA537B" w14:textId="77777777" w:rsidR="001731F6" w:rsidRDefault="00E01E6F">
      <w:pPr>
        <w:numPr>
          <w:ilvl w:val="1"/>
          <w:numId w:val="14"/>
        </w:numPr>
      </w:pPr>
      <w:r>
        <w:t>Lights and camera should turn on for 30 seconds, then off for 30 seconds, twice. The camera shutter will open indicating that the camera is turned on.</w:t>
      </w:r>
    </w:p>
    <w:p w14:paraId="616160FC" w14:textId="77777777" w:rsidR="001731F6" w:rsidRDefault="00E01E6F">
      <w:pPr>
        <w:numPr>
          <w:ilvl w:val="1"/>
          <w:numId w:val="14"/>
        </w:numPr>
      </w:pPr>
      <w:r>
        <w:t>The lights should flash 3 times indicating the end of the mission.</w:t>
      </w:r>
    </w:p>
    <w:p w14:paraId="6FD29270" w14:textId="77777777" w:rsidR="001731F6" w:rsidRDefault="00E01E6F">
      <w:pPr>
        <w:numPr>
          <w:ilvl w:val="1"/>
          <w:numId w:val="14"/>
        </w:numPr>
      </w:pPr>
      <w:r>
        <w:t xml:space="preserve">Release Tester should make a </w:t>
      </w:r>
      <w:proofErr w:type="gramStart"/>
      <w:r>
        <w:t>high pitched</w:t>
      </w:r>
      <w:proofErr w:type="gramEnd"/>
      <w:r>
        <w:t xml:space="preserve"> sound after mission end. Once the Release Tester begins to sound, simply unplug one of the Release Tester wires.</w:t>
      </w:r>
    </w:p>
    <w:p w14:paraId="7C48CC4B" w14:textId="77777777" w:rsidR="001731F6" w:rsidRDefault="00E01E6F">
      <w:pPr>
        <w:numPr>
          <w:ilvl w:val="0"/>
          <w:numId w:val="14"/>
        </w:numPr>
      </w:pPr>
      <w:r>
        <w:t>Screw in camera magnet to conclude the test.</w:t>
      </w:r>
    </w:p>
    <w:p w14:paraId="0FD251F5" w14:textId="77777777" w:rsidR="001731F6" w:rsidRDefault="00E01E6F">
      <w:pPr>
        <w:numPr>
          <w:ilvl w:val="0"/>
          <w:numId w:val="14"/>
        </w:numPr>
      </w:pPr>
      <w:r>
        <w:t>Wait for green LED to turn off before proceeding.</w:t>
      </w:r>
    </w:p>
    <w:p w14:paraId="129EEF76" w14:textId="4BAD049B" w:rsidR="001731F6" w:rsidRDefault="00E01E6F">
      <w:pPr>
        <w:numPr>
          <w:ilvl w:val="0"/>
          <w:numId w:val="14"/>
        </w:numPr>
      </w:pPr>
      <w:r>
        <w:t>If anything in step 12 does not occur, contact NG for further assistance.</w:t>
      </w:r>
    </w:p>
    <w:p w14:paraId="765531F8" w14:textId="77777777" w:rsidR="001731F6" w:rsidRDefault="00E01E6F">
      <w:pPr>
        <w:pStyle w:val="Heading3"/>
      </w:pPr>
      <w:r>
        <w:t>Check Beacon and Argos</w:t>
      </w:r>
    </w:p>
    <w:p w14:paraId="3D6AE876" w14:textId="77777777" w:rsidR="001731F6" w:rsidRDefault="00E01E6F">
      <w:pPr>
        <w:rPr>
          <w:i/>
        </w:rPr>
      </w:pPr>
      <w:r>
        <w:rPr>
          <w:i/>
        </w:rPr>
        <w:t xml:space="preserve">(Note: Be sure to position Argos tester as close to the top of the sphere. Tester goes off once every </w:t>
      </w:r>
      <w:commentRangeStart w:id="51"/>
      <w:commentRangeStart w:id="52"/>
      <w:r>
        <w:rPr>
          <w:i/>
        </w:rPr>
        <w:t>1-5 minutes</w:t>
      </w:r>
      <w:commentRangeEnd w:id="51"/>
      <w:r>
        <w:commentReference w:id="51"/>
      </w:r>
      <w:commentRangeEnd w:id="52"/>
      <w:r>
        <w:commentReference w:id="52"/>
      </w:r>
      <w:r>
        <w:rPr>
          <w:i/>
        </w:rPr>
        <w:t>)</w:t>
      </w:r>
    </w:p>
    <w:p w14:paraId="4964C9F6" w14:textId="77777777" w:rsidR="001731F6" w:rsidRDefault="00E01E6F">
      <w:pPr>
        <w:numPr>
          <w:ilvl w:val="0"/>
          <w:numId w:val="20"/>
        </w:numPr>
      </w:pPr>
      <w:r>
        <w:t>Unplug the cap from the VHF receiver antenna port and attach the VHF antenna.</w:t>
      </w:r>
    </w:p>
    <w:p w14:paraId="3AA4CD11" w14:textId="77777777" w:rsidR="001731F6" w:rsidRDefault="00E01E6F">
      <w:pPr>
        <w:numPr>
          <w:ilvl w:val="0"/>
          <w:numId w:val="20"/>
        </w:numPr>
      </w:pPr>
      <w:r>
        <w:t xml:space="preserve">Turn on VHF receiver and ensure that it is set to the frequency for the </w:t>
      </w:r>
      <w:proofErr w:type="spellStart"/>
      <w:r>
        <w:t>Dropcam</w:t>
      </w:r>
      <w:proofErr w:type="spellEnd"/>
      <w:r>
        <w:t xml:space="preserve"> you are testing.</w:t>
      </w:r>
    </w:p>
    <w:p w14:paraId="5F5BD1D3" w14:textId="77777777" w:rsidR="001731F6" w:rsidRDefault="00E01E6F">
      <w:pPr>
        <w:numPr>
          <w:ilvl w:val="0"/>
          <w:numId w:val="20"/>
        </w:numPr>
      </w:pPr>
      <w:r>
        <w:t>Turn on the Argos tester and set sensitivity to “High”. The Argos tester needs to be placed as close to the beacon as possible.</w:t>
      </w:r>
    </w:p>
    <w:p w14:paraId="608D84E2" w14:textId="77777777" w:rsidR="001731F6" w:rsidRDefault="00E01E6F">
      <w:pPr>
        <w:numPr>
          <w:ilvl w:val="0"/>
          <w:numId w:val="20"/>
        </w:numPr>
      </w:pPr>
      <w:r>
        <w:t>Remove beacon magnet.</w:t>
      </w:r>
    </w:p>
    <w:p w14:paraId="302FCE42" w14:textId="77777777" w:rsidR="001731F6" w:rsidRDefault="00E01E6F">
      <w:pPr>
        <w:numPr>
          <w:ilvl w:val="0"/>
          <w:numId w:val="20"/>
        </w:numPr>
      </w:pPr>
      <w:r>
        <w:t>Adjust gain and volume as necessary until you hear a “chirp” sound. It should be short and come in every second.</w:t>
      </w:r>
    </w:p>
    <w:p w14:paraId="350892FE" w14:textId="77777777" w:rsidR="001731F6" w:rsidRDefault="00E01E6F">
      <w:pPr>
        <w:numPr>
          <w:ilvl w:val="0"/>
          <w:numId w:val="20"/>
        </w:numPr>
      </w:pPr>
      <w:r>
        <w:t>Listen for the “beep” from the Argos tester. It should come once every minute. Be patient: this may take a few minutes.</w:t>
      </w:r>
    </w:p>
    <w:p w14:paraId="24FBEC06" w14:textId="77777777" w:rsidR="001731F6" w:rsidRDefault="00E01E6F">
      <w:pPr>
        <w:numPr>
          <w:ilvl w:val="0"/>
          <w:numId w:val="20"/>
        </w:numPr>
      </w:pPr>
      <w:r>
        <w:t>Screw in the beacon magnet to conclude the testing.</w:t>
      </w:r>
    </w:p>
    <w:p w14:paraId="6F9A5C2C" w14:textId="77777777" w:rsidR="001731F6" w:rsidRDefault="00E01E6F">
      <w:pPr>
        <w:numPr>
          <w:ilvl w:val="0"/>
          <w:numId w:val="20"/>
        </w:numPr>
      </w:pPr>
      <w:r>
        <w:t>Remove the VHF antenna and replace the cap onto the VHF receiver.</w:t>
      </w:r>
    </w:p>
    <w:p w14:paraId="0FCEF474" w14:textId="77777777" w:rsidR="001731F6" w:rsidRDefault="00E01E6F">
      <w:pPr>
        <w:pStyle w:val="Heading3"/>
      </w:pPr>
      <w:bookmarkStart w:id="53" w:name="_d6fbce6wdv0v" w:colFirst="0" w:colLast="0"/>
      <w:bookmarkEnd w:id="53"/>
      <w:r>
        <w:t>Check Camera Hard Drive</w:t>
      </w:r>
    </w:p>
    <w:p w14:paraId="1184D259" w14:textId="77777777" w:rsidR="001731F6" w:rsidRDefault="00E01E6F">
      <w:pPr>
        <w:pStyle w:val="Heading4"/>
      </w:pPr>
      <w:bookmarkStart w:id="54" w:name="_ocmsvwq6237i" w:colFirst="0" w:colLast="0"/>
      <w:bookmarkEnd w:id="54"/>
      <w:r>
        <w:t>Automated Method for checking Cam HD</w:t>
      </w:r>
    </w:p>
    <w:p w14:paraId="2F864965" w14:textId="77777777" w:rsidR="001731F6" w:rsidRDefault="00E01E6F">
      <w:pPr>
        <w:numPr>
          <w:ilvl w:val="0"/>
          <w:numId w:val="3"/>
        </w:numPr>
      </w:pPr>
      <w:r>
        <w:t xml:space="preserve">Ensure Beacon Magnet and Camera Magnet are screwed in. This is to make sure the camera and electronics are off. The beacon magnet must be in while communicating with the </w:t>
      </w:r>
      <w:proofErr w:type="spellStart"/>
      <w:r>
        <w:t>Dropcam</w:t>
      </w:r>
      <w:proofErr w:type="spellEnd"/>
      <w:r>
        <w:t>.</w:t>
      </w:r>
    </w:p>
    <w:p w14:paraId="4DBA6FD9" w14:textId="77777777" w:rsidR="001731F6" w:rsidRDefault="00E01E6F">
      <w:pPr>
        <w:numPr>
          <w:ilvl w:val="0"/>
          <w:numId w:val="3"/>
        </w:numPr>
      </w:pPr>
      <w:r>
        <w:t>Attach programming cable to the camera</w:t>
      </w:r>
    </w:p>
    <w:p w14:paraId="0461AE9A" w14:textId="77777777" w:rsidR="001731F6" w:rsidRDefault="00E01E6F">
      <w:pPr>
        <w:numPr>
          <w:ilvl w:val="0"/>
          <w:numId w:val="3"/>
        </w:numPr>
      </w:pPr>
      <w:r>
        <w:t>Plug in USB to computer.</w:t>
      </w:r>
    </w:p>
    <w:p w14:paraId="32740A76" w14:textId="77777777" w:rsidR="001731F6" w:rsidRDefault="00E01E6F">
      <w:pPr>
        <w:numPr>
          <w:ilvl w:val="0"/>
          <w:numId w:val="3"/>
        </w:numPr>
      </w:pPr>
      <w:r>
        <w:t>Remove camera magnet.</w:t>
      </w:r>
    </w:p>
    <w:p w14:paraId="28C21368" w14:textId="77777777" w:rsidR="001731F6" w:rsidRDefault="00E01E6F">
      <w:pPr>
        <w:numPr>
          <w:ilvl w:val="0"/>
          <w:numId w:val="3"/>
        </w:numPr>
      </w:pPr>
      <w:r>
        <w:t>On desktop, double click DOD-</w:t>
      </w:r>
      <w:proofErr w:type="spellStart"/>
      <w:r>
        <w:t>CAM_USB.ttl</w:t>
      </w:r>
      <w:proofErr w:type="spellEnd"/>
    </w:p>
    <w:p w14:paraId="386F3BA6" w14:textId="77777777" w:rsidR="001731F6" w:rsidRDefault="00E01E6F">
      <w:pPr>
        <w:numPr>
          <w:ilvl w:val="0"/>
          <w:numId w:val="3"/>
        </w:numPr>
      </w:pPr>
      <w:r>
        <w:rPr>
          <w:rFonts w:ascii="Arial Unicode MS" w:eastAsia="Arial Unicode MS" w:hAnsi="Arial Unicode MS" w:cs="Arial Unicode MS"/>
        </w:rPr>
        <w:t xml:space="preserve">If no text shows on the Tera Term window, check the COM port using Setup → Serial port (see </w:t>
      </w:r>
      <w:commentRangeStart w:id="55"/>
      <w:r>
        <w:t>index</w:t>
      </w:r>
      <w:commentRangeEnd w:id="55"/>
      <w:r>
        <w:commentReference w:id="55"/>
      </w:r>
      <w:r>
        <w:t xml:space="preserve"> for pictorial instructions).</w:t>
      </w:r>
    </w:p>
    <w:p w14:paraId="1E5011FE" w14:textId="77777777" w:rsidR="001731F6" w:rsidRDefault="00E01E6F">
      <w:pPr>
        <w:numPr>
          <w:ilvl w:val="0"/>
          <w:numId w:val="3"/>
        </w:numPr>
      </w:pPr>
      <w:r>
        <w:t>Go to “This PC” (aka “My Computer”) and look for a drive called “USB Hard Drive”. This is the camera hard drive.</w:t>
      </w:r>
    </w:p>
    <w:p w14:paraId="140D41C7" w14:textId="5355FA7B" w:rsidR="00A62E0D" w:rsidRDefault="00A62E0D" w:rsidP="00A62E0D">
      <w:pPr>
        <w:numPr>
          <w:ilvl w:val="0"/>
          <w:numId w:val="3"/>
        </w:numPr>
        <w:rPr>
          <w:ins w:id="56" w:author="Whitney Goodell" w:date="2020-03-14T09:08:00Z"/>
        </w:rPr>
      </w:pPr>
      <w:ins w:id="57" w:author="Whitney Goodell" w:date="2020-03-14T09:08:00Z">
        <w:r>
          <w:t xml:space="preserve">Confirm that video files from </w:t>
        </w:r>
      </w:ins>
      <w:ins w:id="58" w:author="Whitney Goodell" w:date="2020-03-14T09:09:00Z">
        <w:r>
          <w:t>the function</w:t>
        </w:r>
      </w:ins>
      <w:ins w:id="59" w:author="Whitney Goodell" w:date="2020-03-14T09:08:00Z">
        <w:r>
          <w:t xml:space="preserve"> test were recorded onto the camera and are accessible (see “</w:t>
        </w:r>
        <w:r w:rsidRPr="00BD15F1">
          <w:t>Check Camera Hard Drive</w:t>
        </w:r>
        <w:r>
          <w:t>” below).</w:t>
        </w:r>
      </w:ins>
    </w:p>
    <w:p w14:paraId="5BA12D55" w14:textId="77777777" w:rsidR="00A62E0D" w:rsidRDefault="00A62E0D" w:rsidP="00A62E0D">
      <w:pPr>
        <w:numPr>
          <w:ilvl w:val="1"/>
          <w:numId w:val="3"/>
        </w:numPr>
        <w:rPr>
          <w:ins w:id="60" w:author="Whitney Goodell" w:date="2020-03-14T09:08:00Z"/>
        </w:rPr>
      </w:pPr>
      <w:ins w:id="61" w:author="Whitney Goodell" w:date="2020-03-14T09:08:00Z">
        <w:r>
          <w:lastRenderedPageBreak/>
          <w:t>Confirm that files are from current test, and not from previous activity.</w:t>
        </w:r>
      </w:ins>
    </w:p>
    <w:p w14:paraId="5154FF01" w14:textId="77777777" w:rsidR="00A62E0D" w:rsidRDefault="00A62E0D" w:rsidP="00A62E0D">
      <w:pPr>
        <w:numPr>
          <w:ilvl w:val="1"/>
          <w:numId w:val="3"/>
        </w:numPr>
        <w:rPr>
          <w:ins w:id="62" w:author="Whitney Goodell" w:date="2020-03-14T09:08:00Z"/>
        </w:rPr>
      </w:pPr>
      <w:ins w:id="63" w:author="Whitney Goodell" w:date="2020-03-14T09:08:00Z">
        <w:r>
          <w:t>Confirm that video is in focus.</w:t>
        </w:r>
      </w:ins>
    </w:p>
    <w:p w14:paraId="44C79D22" w14:textId="77777777" w:rsidR="00A62E0D" w:rsidRDefault="00A62E0D" w:rsidP="00A62E0D">
      <w:pPr>
        <w:numPr>
          <w:ilvl w:val="1"/>
          <w:numId w:val="3"/>
        </w:numPr>
        <w:rPr>
          <w:ins w:id="64" w:author="Whitney Goodell" w:date="2020-03-14T09:08:00Z"/>
        </w:rPr>
      </w:pPr>
      <w:ins w:id="65" w:author="Whitney Goodell" w:date="2020-03-14T09:08:00Z">
        <w:r>
          <w:t>Confirm that file date/times are correctly set (to UTC); if not, properly set them in the camera’s settings.</w:t>
        </w:r>
      </w:ins>
    </w:p>
    <w:p w14:paraId="00CF0A14" w14:textId="77777777" w:rsidR="001731F6" w:rsidRDefault="00E01E6F">
      <w:pPr>
        <w:numPr>
          <w:ilvl w:val="0"/>
          <w:numId w:val="3"/>
        </w:numPr>
      </w:pPr>
      <w:r>
        <w:t>Check to see if there is anything on the camera hard drive that needs to be stored. Otherwise, ensure the camera hard drive is empty.</w:t>
      </w:r>
    </w:p>
    <w:p w14:paraId="21C25BB6" w14:textId="77777777" w:rsidR="001731F6" w:rsidRDefault="00E01E6F">
      <w:pPr>
        <w:numPr>
          <w:ilvl w:val="1"/>
          <w:numId w:val="3"/>
        </w:numPr>
      </w:pPr>
      <w:r>
        <w:t>To clear the camera HD, delete the entire PRIVATE folder.</w:t>
      </w:r>
    </w:p>
    <w:p w14:paraId="384522AC" w14:textId="77777777" w:rsidR="001731F6" w:rsidRDefault="00E01E6F">
      <w:pPr>
        <w:numPr>
          <w:ilvl w:val="0"/>
          <w:numId w:val="3"/>
        </w:numPr>
      </w:pPr>
      <w:r>
        <w:t xml:space="preserve">Once you’ve finished with the camera hard drive, screw in the camera magnet. Wait until “Shutting down…” shows up on screen. Also, the small green LED should turn off on the </w:t>
      </w:r>
      <w:proofErr w:type="spellStart"/>
      <w:r>
        <w:t>Dropcam</w:t>
      </w:r>
      <w:proofErr w:type="spellEnd"/>
      <w:r>
        <w:t>.</w:t>
      </w:r>
    </w:p>
    <w:p w14:paraId="4F4FDF63" w14:textId="77777777" w:rsidR="001731F6" w:rsidRDefault="00E01E6F">
      <w:pPr>
        <w:numPr>
          <w:ilvl w:val="0"/>
          <w:numId w:val="3"/>
        </w:numPr>
      </w:pPr>
      <w:r>
        <w:t>Close Tera Term.</w:t>
      </w:r>
    </w:p>
    <w:p w14:paraId="4639B248" w14:textId="77777777" w:rsidR="001731F6" w:rsidRDefault="00E01E6F">
      <w:pPr>
        <w:numPr>
          <w:ilvl w:val="0"/>
          <w:numId w:val="3"/>
        </w:numPr>
      </w:pPr>
      <w:r>
        <w:t>Wait for green LED to shut off before proceeding.</w:t>
      </w:r>
    </w:p>
    <w:p w14:paraId="2E793B6A" w14:textId="77777777" w:rsidR="001731F6" w:rsidRDefault="001731F6"/>
    <w:p w14:paraId="7BE92161" w14:textId="77777777" w:rsidR="001731F6" w:rsidRDefault="00E01E6F">
      <w:pPr>
        <w:pStyle w:val="Heading4"/>
      </w:pPr>
      <w:bookmarkStart w:id="66" w:name="_9k351ys5n0fi" w:colFirst="0" w:colLast="0"/>
      <w:bookmarkEnd w:id="66"/>
      <w:r>
        <w:t>Manual Method for checking Cam HD</w:t>
      </w:r>
    </w:p>
    <w:p w14:paraId="39B27834" w14:textId="77777777" w:rsidR="001731F6" w:rsidRDefault="00E01E6F">
      <w:pPr>
        <w:numPr>
          <w:ilvl w:val="0"/>
          <w:numId w:val="24"/>
        </w:numPr>
      </w:pPr>
      <w:r>
        <w:t>Ensure Beacon Magnet and Camera Magnet are screwed in. This is to make sure the camera and electronics are off.</w:t>
      </w:r>
    </w:p>
    <w:p w14:paraId="0EBA475F" w14:textId="77777777" w:rsidR="001731F6" w:rsidRDefault="00E01E6F">
      <w:pPr>
        <w:numPr>
          <w:ilvl w:val="0"/>
          <w:numId w:val="24"/>
        </w:numPr>
      </w:pPr>
      <w:r>
        <w:t>Attach programming cable to the camera.</w:t>
      </w:r>
    </w:p>
    <w:p w14:paraId="1B50D13E" w14:textId="77777777" w:rsidR="001731F6" w:rsidRDefault="00E01E6F">
      <w:pPr>
        <w:numPr>
          <w:ilvl w:val="0"/>
          <w:numId w:val="24"/>
        </w:numPr>
      </w:pPr>
      <w:r>
        <w:t>Plug in USB to computer.</w:t>
      </w:r>
    </w:p>
    <w:p w14:paraId="0678072D" w14:textId="77777777" w:rsidR="001731F6" w:rsidRDefault="00E01E6F">
      <w:pPr>
        <w:numPr>
          <w:ilvl w:val="0"/>
          <w:numId w:val="24"/>
        </w:numPr>
      </w:pPr>
      <w:r>
        <w:t xml:space="preserve">Remove camera magnet to turn </w:t>
      </w:r>
      <w:proofErr w:type="spellStart"/>
      <w:r>
        <w:t>Dropcam</w:t>
      </w:r>
      <w:proofErr w:type="spellEnd"/>
      <w:r>
        <w:t xml:space="preserve"> on. </w:t>
      </w:r>
    </w:p>
    <w:p w14:paraId="45B8000C" w14:textId="77777777" w:rsidR="001731F6" w:rsidRDefault="00E01E6F">
      <w:pPr>
        <w:numPr>
          <w:ilvl w:val="0"/>
          <w:numId w:val="24"/>
        </w:numPr>
      </w:pPr>
      <w:r>
        <w:t xml:space="preserve">Check to make sure </w:t>
      </w:r>
      <w:proofErr w:type="spellStart"/>
      <w:r>
        <w:t>Dropcam</w:t>
      </w:r>
      <w:proofErr w:type="spellEnd"/>
      <w:r>
        <w:t xml:space="preserve"> is on.</w:t>
      </w:r>
    </w:p>
    <w:p w14:paraId="3EE696C3" w14:textId="77777777" w:rsidR="001731F6" w:rsidRDefault="00E01E6F">
      <w:pPr>
        <w:numPr>
          <w:ilvl w:val="0"/>
          <w:numId w:val="24"/>
        </w:numPr>
      </w:pPr>
      <w:r>
        <w:t>Open Tera Term.</w:t>
      </w:r>
    </w:p>
    <w:p w14:paraId="2F329ED7" w14:textId="77777777" w:rsidR="001731F6" w:rsidRDefault="00E01E6F">
      <w:pPr>
        <w:numPr>
          <w:ilvl w:val="0"/>
          <w:numId w:val="24"/>
        </w:numPr>
      </w:pPr>
      <w:r>
        <w:t>Wait for “Press any key for command prompt…”</w:t>
      </w:r>
    </w:p>
    <w:p w14:paraId="44047C71" w14:textId="77777777" w:rsidR="001731F6" w:rsidRDefault="00E01E6F">
      <w:pPr>
        <w:numPr>
          <w:ilvl w:val="0"/>
          <w:numId w:val="24"/>
        </w:numPr>
      </w:pPr>
      <w:r>
        <w:t>Press “Enter” TWICE.</w:t>
      </w:r>
    </w:p>
    <w:p w14:paraId="7B26C8D3" w14:textId="77777777" w:rsidR="001731F6" w:rsidRDefault="00E01E6F">
      <w:pPr>
        <w:numPr>
          <w:ilvl w:val="0"/>
          <w:numId w:val="24"/>
        </w:numPr>
      </w:pPr>
      <w:r>
        <w:t>Press “v” then “Enter”.</w:t>
      </w:r>
    </w:p>
    <w:p w14:paraId="19F33553" w14:textId="77777777" w:rsidR="001731F6" w:rsidRDefault="00E01E6F">
      <w:pPr>
        <w:numPr>
          <w:ilvl w:val="0"/>
          <w:numId w:val="24"/>
        </w:numPr>
      </w:pPr>
      <w:r>
        <w:t>Wait for “CAMERA ON”</w:t>
      </w:r>
    </w:p>
    <w:p w14:paraId="22516F92" w14:textId="77777777" w:rsidR="001731F6" w:rsidRDefault="00E01E6F">
      <w:pPr>
        <w:numPr>
          <w:ilvl w:val="0"/>
          <w:numId w:val="24"/>
        </w:numPr>
      </w:pPr>
      <w:r>
        <w:t>Press “u” then “Enter”.</w:t>
      </w:r>
    </w:p>
    <w:p w14:paraId="2931F348" w14:textId="77777777" w:rsidR="001731F6" w:rsidRDefault="00E01E6F">
      <w:pPr>
        <w:numPr>
          <w:ilvl w:val="0"/>
          <w:numId w:val="24"/>
        </w:numPr>
      </w:pPr>
      <w:r>
        <w:t>Go to “This PC” and look for “USB Drive”</w:t>
      </w:r>
    </w:p>
    <w:p w14:paraId="7C4ED051" w14:textId="77777777" w:rsidR="001731F6" w:rsidRDefault="00E01E6F">
      <w:pPr>
        <w:pStyle w:val="Heading3"/>
      </w:pPr>
      <w:bookmarkStart w:id="67" w:name="_wdgmfcqcs1vr" w:colFirst="0" w:colLast="0"/>
      <w:bookmarkEnd w:id="67"/>
      <w:r>
        <w:t>Programming Mission</w:t>
      </w:r>
    </w:p>
    <w:p w14:paraId="769AB858" w14:textId="77777777" w:rsidR="001731F6" w:rsidRDefault="00E01E6F">
      <w:pPr>
        <w:numPr>
          <w:ilvl w:val="0"/>
          <w:numId w:val="17"/>
        </w:numPr>
      </w:pPr>
      <w:r>
        <w:t xml:space="preserve">Close any instance of </w:t>
      </w:r>
      <w:proofErr w:type="spellStart"/>
      <w:r>
        <w:t>Teraterm</w:t>
      </w:r>
      <w:proofErr w:type="spellEnd"/>
      <w:r>
        <w:t xml:space="preserve"> that is open.</w:t>
      </w:r>
    </w:p>
    <w:p w14:paraId="289F112A" w14:textId="77777777" w:rsidR="001731F6" w:rsidRDefault="00E01E6F">
      <w:pPr>
        <w:numPr>
          <w:ilvl w:val="0"/>
          <w:numId w:val="17"/>
        </w:numPr>
      </w:pPr>
      <w:r>
        <w:t>Attach programming cable to the camera.</w:t>
      </w:r>
    </w:p>
    <w:p w14:paraId="79624235" w14:textId="77777777" w:rsidR="001731F6" w:rsidRDefault="00E01E6F">
      <w:pPr>
        <w:numPr>
          <w:ilvl w:val="0"/>
          <w:numId w:val="17"/>
        </w:numPr>
      </w:pPr>
      <w:r>
        <w:t>Plug in USB to computer.</w:t>
      </w:r>
    </w:p>
    <w:p w14:paraId="4992F62C" w14:textId="77777777" w:rsidR="001731F6" w:rsidRDefault="00E01E6F">
      <w:pPr>
        <w:numPr>
          <w:ilvl w:val="0"/>
          <w:numId w:val="17"/>
        </w:numPr>
      </w:pPr>
      <w:r>
        <w:t xml:space="preserve">Ensure Beacon </w:t>
      </w:r>
      <w:proofErr w:type="gramStart"/>
      <w:r>
        <w:t>Magnet  and</w:t>
      </w:r>
      <w:proofErr w:type="gramEnd"/>
      <w:r>
        <w:t xml:space="preserve"> Camera Magnet are screwed in. This is to make sure the camera and electronics are off.</w:t>
      </w:r>
    </w:p>
    <w:p w14:paraId="25FAC6D5" w14:textId="77777777" w:rsidR="001731F6" w:rsidRDefault="00E01E6F">
      <w:pPr>
        <w:numPr>
          <w:ilvl w:val="0"/>
          <w:numId w:val="17"/>
        </w:numPr>
      </w:pPr>
      <w:r>
        <w:t>Remove camera magnet.</w:t>
      </w:r>
    </w:p>
    <w:p w14:paraId="20AAB2D8" w14:textId="77777777" w:rsidR="001731F6" w:rsidRDefault="00E01E6F">
      <w:pPr>
        <w:numPr>
          <w:ilvl w:val="0"/>
          <w:numId w:val="17"/>
        </w:numPr>
      </w:pPr>
      <w:r>
        <w:t>On desktop, double click the appropriate mission file.</w:t>
      </w:r>
    </w:p>
    <w:p w14:paraId="4F9BDDA9" w14:textId="77777777" w:rsidR="001731F6" w:rsidRDefault="00E01E6F">
      <w:pPr>
        <w:numPr>
          <w:ilvl w:val="1"/>
          <w:numId w:val="17"/>
        </w:numPr>
      </w:pPr>
      <w:r>
        <w:t>See Expedition Essentials on the desktop to pre-programmed missions</w:t>
      </w:r>
    </w:p>
    <w:p w14:paraId="29938A64" w14:textId="77777777" w:rsidR="001731F6" w:rsidRDefault="00E01E6F">
      <w:pPr>
        <w:numPr>
          <w:ilvl w:val="2"/>
          <w:numId w:val="17"/>
        </w:numPr>
      </w:pPr>
      <w:r>
        <w:t>There is a corresponding spreadsheet that outlines mission start/stop intervals of the pre-programmed missions.</w:t>
      </w:r>
    </w:p>
    <w:p w14:paraId="1C30EAAF" w14:textId="77777777" w:rsidR="001731F6" w:rsidRDefault="00E01E6F">
      <w:pPr>
        <w:numPr>
          <w:ilvl w:val="0"/>
          <w:numId w:val="17"/>
        </w:numPr>
      </w:pPr>
      <w:r>
        <w:rPr>
          <w:rFonts w:ascii="Arial Unicode MS" w:eastAsia="Arial Unicode MS" w:hAnsi="Arial Unicode MS" w:cs="Arial Unicode MS"/>
        </w:rPr>
        <w:t>If no text shows on the Tera Term window, check the COM port using Setup → Serial port (see here for pictorial instructions)</w:t>
      </w:r>
    </w:p>
    <w:p w14:paraId="1BA7F293" w14:textId="77777777" w:rsidR="001731F6" w:rsidRDefault="00E01E6F">
      <w:pPr>
        <w:numPr>
          <w:ilvl w:val="0"/>
          <w:numId w:val="17"/>
        </w:numPr>
      </w:pPr>
      <w:r>
        <w:t>Program should load. The last lines should read the mission parameters.</w:t>
      </w:r>
    </w:p>
    <w:p w14:paraId="1511B152" w14:textId="77777777" w:rsidR="001731F6" w:rsidRDefault="00E01E6F">
      <w:pPr>
        <w:numPr>
          <w:ilvl w:val="0"/>
          <w:numId w:val="17"/>
        </w:numPr>
      </w:pPr>
      <w:r>
        <w:lastRenderedPageBreak/>
        <w:t xml:space="preserve">Once program has loaded, replace camera magnet. Wait until “Shutting down…” shows up on screen. Also, the small green LED should turn off on the </w:t>
      </w:r>
      <w:proofErr w:type="spellStart"/>
      <w:r>
        <w:t>Dropcam</w:t>
      </w:r>
      <w:proofErr w:type="spellEnd"/>
      <w:r>
        <w:t>.</w:t>
      </w:r>
    </w:p>
    <w:p w14:paraId="62CC47F1" w14:textId="77777777" w:rsidR="001731F6" w:rsidRDefault="00E01E6F">
      <w:pPr>
        <w:numPr>
          <w:ilvl w:val="0"/>
          <w:numId w:val="17"/>
        </w:numPr>
      </w:pPr>
      <w:r>
        <w:t>Close Tera Term.</w:t>
      </w:r>
    </w:p>
    <w:p w14:paraId="51F0C862" w14:textId="77777777" w:rsidR="001731F6" w:rsidRDefault="00E01E6F">
      <w:pPr>
        <w:numPr>
          <w:ilvl w:val="0"/>
          <w:numId w:val="17"/>
        </w:numPr>
      </w:pPr>
      <w:r>
        <w:t xml:space="preserve">Grease release cable using </w:t>
      </w:r>
      <w:proofErr w:type="spellStart"/>
      <w:r>
        <w:t>Molykote</w:t>
      </w:r>
      <w:proofErr w:type="spellEnd"/>
      <w:r>
        <w:t xml:space="preserve"> 44. See Connector Greasing Instructions for further instructions.</w:t>
      </w:r>
    </w:p>
    <w:p w14:paraId="1D443DA8" w14:textId="77777777" w:rsidR="001731F6" w:rsidRDefault="00E01E6F">
      <w:pPr>
        <w:numPr>
          <w:ilvl w:val="0"/>
          <w:numId w:val="17"/>
        </w:numPr>
      </w:pPr>
      <w:r>
        <w:t>Replace programming cable with release cable to prepare for deployment. Secure the release cable by using zip ties with the release cable holder.</w:t>
      </w:r>
    </w:p>
    <w:p w14:paraId="5DFE18A4" w14:textId="77777777" w:rsidR="001731F6" w:rsidRDefault="001731F6"/>
    <w:p w14:paraId="780437C5" w14:textId="77777777" w:rsidR="001731F6" w:rsidRDefault="00E01E6F">
      <w:pPr>
        <w:pStyle w:val="Heading3"/>
      </w:pPr>
      <w:bookmarkStart w:id="68" w:name="_mm4ci2nb10aq" w:colFirst="0" w:colLast="0"/>
      <w:bookmarkEnd w:id="68"/>
      <w:r>
        <w:t>Inspecting seal and cabling for damage</w:t>
      </w:r>
    </w:p>
    <w:p w14:paraId="54DC8BDB" w14:textId="77777777" w:rsidR="001731F6" w:rsidRDefault="00E01E6F">
      <w:r>
        <w:t>Inspect the seal daily to ensure that is completely covering the sphere interface. Check cabling for any small nicks or exposed wire. If any defects are found, contact NGS.</w:t>
      </w:r>
    </w:p>
    <w:p w14:paraId="2BEE442D" w14:textId="77777777" w:rsidR="001731F6" w:rsidRDefault="00E01E6F">
      <w:pPr>
        <w:pStyle w:val="Heading3"/>
      </w:pPr>
      <w:bookmarkStart w:id="69" w:name="_twaj1s5tkh9t" w:colFirst="0" w:colLast="0"/>
      <w:bookmarkEnd w:id="69"/>
      <w:r>
        <w:t>Checking Vacuum</w:t>
      </w:r>
    </w:p>
    <w:p w14:paraId="6EBA303C" w14:textId="77777777" w:rsidR="001731F6" w:rsidRDefault="00E01E6F">
      <w:r>
        <w:t xml:space="preserve">The vacuum pressure on the </w:t>
      </w:r>
      <w:proofErr w:type="spellStart"/>
      <w:r>
        <w:t>Dropcam</w:t>
      </w:r>
      <w:proofErr w:type="spellEnd"/>
      <w:r>
        <w:t xml:space="preserve"> should be checked frequently, and should range between 4 - 6 psi. Make sure to log the vacuum pressure in the </w:t>
      </w:r>
      <w:proofErr w:type="spellStart"/>
      <w:r>
        <w:t>Dropcam</w:t>
      </w:r>
      <w:proofErr w:type="spellEnd"/>
      <w:r>
        <w:t xml:space="preserve"> log every day. This will allow you to see if there are changes in the vacuum pressure, indicating a potential leak. If there is any leak, make sure to contact NG HQ and report the problem.</w:t>
      </w:r>
    </w:p>
    <w:p w14:paraId="77D96F58" w14:textId="77777777" w:rsidR="001731F6" w:rsidRDefault="001731F6"/>
    <w:p w14:paraId="6B91856B" w14:textId="77777777" w:rsidR="001731F6" w:rsidRDefault="00E01E6F">
      <w:r>
        <w:t>The pressure inside the sphere may vary over time with changes in temperature. Pressure fluctuations are acceptable, however if there is a general reduction in the vacuum, that is the pressure dial moves closer to 0, there is a problem somewhere on the sphere.</w:t>
      </w:r>
    </w:p>
    <w:p w14:paraId="48B83CDA" w14:textId="77777777" w:rsidR="001731F6" w:rsidRDefault="001731F6"/>
    <w:p w14:paraId="5F034F16" w14:textId="77777777" w:rsidR="001731F6" w:rsidRDefault="00E01E6F">
      <w:pPr>
        <w:ind w:left="720"/>
        <w:rPr>
          <w:i/>
        </w:rPr>
      </w:pPr>
      <w:r>
        <w:rPr>
          <w:i/>
        </w:rPr>
        <w:t xml:space="preserve">NOTE: In your deployment log you will be able to record sphere </w:t>
      </w:r>
      <w:proofErr w:type="spellStart"/>
      <w:r>
        <w:rPr>
          <w:i/>
        </w:rPr>
        <w:t>vaccuum</w:t>
      </w:r>
      <w:proofErr w:type="spellEnd"/>
      <w:r>
        <w:rPr>
          <w:i/>
        </w:rPr>
        <w:t xml:space="preserve"> for tracking purposes.</w:t>
      </w:r>
    </w:p>
    <w:p w14:paraId="1CFDDB4E" w14:textId="77777777" w:rsidR="001731F6" w:rsidRDefault="00E01E6F">
      <w:pPr>
        <w:pStyle w:val="Heading3"/>
        <w:spacing w:line="240" w:lineRule="auto"/>
      </w:pPr>
      <w:bookmarkStart w:id="70" w:name="_pol39pj9vo64" w:colFirst="0" w:colLast="0"/>
      <w:bookmarkEnd w:id="70"/>
      <w:r>
        <w:lastRenderedPageBreak/>
        <w:t>How to attach release cable securely to frame:</w:t>
      </w:r>
    </w:p>
    <w:p w14:paraId="51D310C8" w14:textId="77777777" w:rsidR="001731F6" w:rsidRDefault="00E01E6F">
      <w:pPr>
        <w:spacing w:line="240" w:lineRule="auto"/>
      </w:pPr>
      <w:commentRangeStart w:id="71"/>
      <w:r>
        <w:t xml:space="preserve">HACK (only applicable for new </w:t>
      </w:r>
      <w:proofErr w:type="spellStart"/>
      <w:r>
        <w:t>dropcam</w:t>
      </w:r>
      <w:proofErr w:type="spellEnd"/>
      <w:r>
        <w:t xml:space="preserve"> hat without proper fittings)</w:t>
      </w:r>
      <w:commentRangeEnd w:id="71"/>
      <w:r>
        <w:commentReference w:id="71"/>
      </w:r>
      <w:r>
        <w:rPr>
          <w:noProof/>
        </w:rPr>
        <w:drawing>
          <wp:anchor distT="114300" distB="114300" distL="114300" distR="114300" simplePos="0" relativeHeight="251658240" behindDoc="0" locked="0" layoutInCell="1" hidden="0" allowOverlap="1" wp14:anchorId="70F2549C" wp14:editId="1BA4DB49">
            <wp:simplePos x="0" y="0"/>
            <wp:positionH relativeFrom="column">
              <wp:posOffset>2924175</wp:posOffset>
            </wp:positionH>
            <wp:positionV relativeFrom="paragraph">
              <wp:posOffset>257175</wp:posOffset>
            </wp:positionV>
            <wp:extent cx="3167063" cy="4222750"/>
            <wp:effectExtent l="0" t="0" r="0" b="0"/>
            <wp:wrapSquare wrapText="bothSides" distT="114300" distB="114300" distL="114300" distR="114300"/>
            <wp:docPr id="3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4"/>
                    <a:srcRect/>
                    <a:stretch>
                      <a:fillRect/>
                    </a:stretch>
                  </pic:blipFill>
                  <pic:spPr>
                    <a:xfrm>
                      <a:off x="0" y="0"/>
                      <a:ext cx="3167063" cy="4222750"/>
                    </a:xfrm>
                    <a:prstGeom prst="rect">
                      <a:avLst/>
                    </a:prstGeom>
                    <a:ln/>
                  </pic:spPr>
                </pic:pic>
              </a:graphicData>
            </a:graphic>
          </wp:anchor>
        </w:drawing>
      </w:r>
    </w:p>
    <w:p w14:paraId="2937B381" w14:textId="77777777" w:rsidR="001731F6" w:rsidRDefault="00E01E6F">
      <w:pPr>
        <w:numPr>
          <w:ilvl w:val="0"/>
          <w:numId w:val="4"/>
        </w:numPr>
        <w:spacing w:line="240" w:lineRule="auto"/>
      </w:pPr>
      <w:r>
        <w:t>Make sure 3D printed part is threaded around release cable header (side with pins)</w:t>
      </w:r>
    </w:p>
    <w:p w14:paraId="58EE3673" w14:textId="77777777" w:rsidR="001731F6" w:rsidRDefault="00E01E6F">
      <w:pPr>
        <w:numPr>
          <w:ilvl w:val="0"/>
          <w:numId w:val="4"/>
        </w:numPr>
        <w:spacing w:line="240" w:lineRule="auto"/>
      </w:pPr>
      <w:r>
        <w:t xml:space="preserve">The 3D printed part will need to be positioned </w:t>
      </w:r>
      <w:r>
        <w:rPr>
          <w:b/>
        </w:rPr>
        <w:t xml:space="preserve">diagonally </w:t>
      </w:r>
      <w:r>
        <w:t xml:space="preserve">across the top of the </w:t>
      </w:r>
      <w:proofErr w:type="spellStart"/>
      <w:r>
        <w:t>dropcam</w:t>
      </w:r>
      <w:proofErr w:type="spellEnd"/>
      <w:r>
        <w:t>.</w:t>
      </w:r>
    </w:p>
    <w:p w14:paraId="45ABCAC5" w14:textId="77777777" w:rsidR="001731F6" w:rsidRDefault="00E01E6F">
      <w:pPr>
        <w:numPr>
          <w:ilvl w:val="0"/>
          <w:numId w:val="4"/>
        </w:numPr>
        <w:spacing w:line="240" w:lineRule="auto"/>
      </w:pPr>
      <w:r>
        <w:t xml:space="preserve">Secure on </w:t>
      </w:r>
      <w:r>
        <w:rPr>
          <w:b/>
        </w:rPr>
        <w:t>each side</w:t>
      </w:r>
      <w:r>
        <w:t xml:space="preserve"> to the frame.</w:t>
      </w:r>
    </w:p>
    <w:p w14:paraId="6A8EBE1B" w14:textId="77777777" w:rsidR="001731F6" w:rsidRDefault="00E01E6F">
      <w:pPr>
        <w:numPr>
          <w:ilvl w:val="1"/>
          <w:numId w:val="4"/>
        </w:numPr>
        <w:spacing w:line="240" w:lineRule="auto"/>
      </w:pPr>
      <w:r>
        <w:t xml:space="preserve">There will only be one way this will work because the frames will only have one hole open closest to the top of the </w:t>
      </w:r>
      <w:proofErr w:type="spellStart"/>
      <w:r>
        <w:t>dropcam</w:t>
      </w:r>
      <w:proofErr w:type="spellEnd"/>
      <w:r>
        <w:t>.</w:t>
      </w:r>
      <w:r>
        <w:br w:type="page"/>
      </w:r>
    </w:p>
    <w:p w14:paraId="01200A26" w14:textId="77777777" w:rsidR="001731F6" w:rsidRDefault="00E01E6F">
      <w:pPr>
        <w:pStyle w:val="Heading3"/>
      </w:pPr>
      <w:bookmarkStart w:id="72" w:name="_bq5lvo2au84u" w:colFirst="0" w:colLast="0"/>
      <w:bookmarkEnd w:id="72"/>
      <w:r>
        <w:lastRenderedPageBreak/>
        <w:t xml:space="preserve">Attaching </w:t>
      </w:r>
      <w:proofErr w:type="spellStart"/>
      <w:r>
        <w:t>Burnwire</w:t>
      </w:r>
      <w:proofErr w:type="spellEnd"/>
      <w:r>
        <w:t xml:space="preserve"> and GTR</w:t>
      </w:r>
    </w:p>
    <w:p w14:paraId="4531FC57" w14:textId="77777777" w:rsidR="001731F6" w:rsidRDefault="00E01E6F">
      <w:pPr>
        <w:rPr>
          <w:b/>
        </w:rPr>
      </w:pPr>
      <w:r>
        <w:rPr>
          <w:b/>
        </w:rPr>
        <w:t>IT IS EXTREMELY IMPORTANT TO ATTACH THE BURNWIRE AND GTR CORRECTLY.</w:t>
      </w:r>
    </w:p>
    <w:p w14:paraId="29AA79B6" w14:textId="77777777" w:rsidR="001731F6" w:rsidRDefault="001731F6"/>
    <w:p w14:paraId="0C0C13D6" w14:textId="77777777" w:rsidR="001731F6" w:rsidRDefault="00E01E6F">
      <w:r>
        <w:t xml:space="preserve">The release assembly is critical and care should be taken to ensure that everything is attached correctly. </w:t>
      </w:r>
    </w:p>
    <w:p w14:paraId="4661AE9E" w14:textId="77777777" w:rsidR="001731F6" w:rsidRDefault="001731F6"/>
    <w:p w14:paraId="2C74ADE1" w14:textId="77777777" w:rsidR="001731F6" w:rsidRDefault="00E01E6F">
      <w:pPr>
        <w:numPr>
          <w:ilvl w:val="0"/>
          <w:numId w:val="2"/>
        </w:numPr>
      </w:pPr>
      <w:r>
        <w:t xml:space="preserve">Remove </w:t>
      </w:r>
      <w:proofErr w:type="spellStart"/>
      <w:r>
        <w:t>burnwire</w:t>
      </w:r>
      <w:proofErr w:type="spellEnd"/>
      <w:r>
        <w:t xml:space="preserve"> bolt at the bottom of the bait stem.</w:t>
      </w:r>
    </w:p>
    <w:p w14:paraId="133F5959" w14:textId="77777777" w:rsidR="001731F6" w:rsidRDefault="00E01E6F">
      <w:pPr>
        <w:numPr>
          <w:ilvl w:val="0"/>
          <w:numId w:val="2"/>
        </w:numPr>
      </w:pPr>
      <w:r>
        <w:t xml:space="preserve">Run </w:t>
      </w:r>
      <w:proofErr w:type="spellStart"/>
      <w:r>
        <w:t>burnwire</w:t>
      </w:r>
      <w:proofErr w:type="spellEnd"/>
      <w:r>
        <w:t xml:space="preserve"> cable through cable guide opposite of bait cannister.</w:t>
      </w:r>
    </w:p>
    <w:p w14:paraId="00535F30" w14:textId="77777777" w:rsidR="001731F6" w:rsidRDefault="00E01E6F">
      <w:pPr>
        <w:numPr>
          <w:ilvl w:val="0"/>
          <w:numId w:val="2"/>
        </w:numPr>
      </w:pPr>
      <w:r>
        <w:t xml:space="preserve">Re-insert bolt through </w:t>
      </w:r>
      <w:proofErr w:type="spellStart"/>
      <w:r>
        <w:t>burnwire</w:t>
      </w:r>
      <w:proofErr w:type="spellEnd"/>
      <w:r>
        <w:t>.</w:t>
      </w:r>
      <w:commentRangeStart w:id="73"/>
      <w:r>
        <w:t xml:space="preserve"> INSERT FIGURE</w:t>
      </w:r>
      <w:commentRangeEnd w:id="73"/>
      <w:r>
        <w:commentReference w:id="73"/>
      </w:r>
    </w:p>
    <w:p w14:paraId="19775C3A" w14:textId="77777777" w:rsidR="001731F6" w:rsidRDefault="00E01E6F">
      <w:pPr>
        <w:numPr>
          <w:ilvl w:val="1"/>
          <w:numId w:val="2"/>
        </w:numPr>
      </w:pPr>
      <w:r>
        <w:t>Be sure that the cabling leaving the loop is managed neatly and positions itself in the direction of where it needs to feed up</w:t>
      </w:r>
    </w:p>
    <w:p w14:paraId="1319E1DC" w14:textId="77777777" w:rsidR="001731F6" w:rsidRDefault="00E01E6F">
      <w:pPr>
        <w:numPr>
          <w:ilvl w:val="0"/>
          <w:numId w:val="2"/>
        </w:numPr>
      </w:pPr>
      <w:r>
        <w:t xml:space="preserve">Ensure there is no corrosion on the anode bolt. Clean if </w:t>
      </w:r>
      <w:proofErr w:type="gramStart"/>
      <w:r>
        <w:t>necessary</w:t>
      </w:r>
      <w:proofErr w:type="gramEnd"/>
      <w:r>
        <w:t xml:space="preserve"> using fresh water and a toothbrush or wire brush.</w:t>
      </w:r>
    </w:p>
    <w:p w14:paraId="62FA6D06" w14:textId="77777777" w:rsidR="001731F6" w:rsidRDefault="00E01E6F">
      <w:pPr>
        <w:numPr>
          <w:ilvl w:val="0"/>
          <w:numId w:val="2"/>
        </w:numPr>
      </w:pPr>
      <w:r>
        <w:t xml:space="preserve">Attach </w:t>
      </w:r>
      <w:proofErr w:type="spellStart"/>
      <w:r>
        <w:t>burnwire</w:t>
      </w:r>
      <w:proofErr w:type="spellEnd"/>
      <w:r>
        <w:t xml:space="preserve"> cable and anode cable to the release cable.</w:t>
      </w:r>
    </w:p>
    <w:p w14:paraId="3C3562BE" w14:textId="77777777" w:rsidR="001731F6" w:rsidRDefault="00E01E6F">
      <w:pPr>
        <w:numPr>
          <w:ilvl w:val="0"/>
          <w:numId w:val="2"/>
        </w:numPr>
      </w:pPr>
      <w:r>
        <w:t>Zip tie and tuck any excess cable length neatly into the cable guide.</w:t>
      </w:r>
    </w:p>
    <w:p w14:paraId="6719DDBA" w14:textId="77777777" w:rsidR="001731F6" w:rsidRDefault="00E01E6F">
      <w:pPr>
        <w:numPr>
          <w:ilvl w:val="0"/>
          <w:numId w:val="2"/>
        </w:numPr>
      </w:pPr>
      <w:r>
        <w:t>Secure connectors with vinyl tape (electrical tape).</w:t>
      </w:r>
    </w:p>
    <w:p w14:paraId="665C0614" w14:textId="77777777" w:rsidR="001731F6" w:rsidRDefault="00E01E6F">
      <w:pPr>
        <w:numPr>
          <w:ilvl w:val="0"/>
          <w:numId w:val="2"/>
        </w:numPr>
      </w:pPr>
      <w:commentRangeStart w:id="74"/>
      <w:r>
        <w:t>Attach</w:t>
      </w:r>
      <w:commentRangeEnd w:id="74"/>
      <w:r>
        <w:commentReference w:id="74"/>
      </w:r>
      <w:r>
        <w:t xml:space="preserve"> GTR to </w:t>
      </w:r>
      <w:proofErr w:type="spellStart"/>
      <w:r>
        <w:t>burnwire</w:t>
      </w:r>
      <w:proofErr w:type="spellEnd"/>
      <w:r>
        <w:t>. NEVER ATTACH GTR TO ANODE BOLT.</w:t>
      </w:r>
    </w:p>
    <w:p w14:paraId="7362217A" w14:textId="77777777" w:rsidR="001731F6" w:rsidRDefault="00E01E6F">
      <w:pPr>
        <w:numPr>
          <w:ilvl w:val="0"/>
          <w:numId w:val="2"/>
        </w:numPr>
      </w:pPr>
      <w:r>
        <w:t>Tug on the release loops to make sure everything is properly secured and nothing comes undone.</w:t>
      </w:r>
    </w:p>
    <w:p w14:paraId="16AB3AF6" w14:textId="77777777" w:rsidR="001731F6" w:rsidRDefault="001731F6"/>
    <w:p w14:paraId="4201A9BD" w14:textId="77777777" w:rsidR="001731F6" w:rsidRDefault="00E01E6F">
      <w:r>
        <w:t xml:space="preserve">Helpful tip: </w:t>
      </w:r>
      <w:proofErr w:type="spellStart"/>
      <w:r>
        <w:t>Burnwire</w:t>
      </w:r>
      <w:proofErr w:type="spellEnd"/>
      <w:r>
        <w:t xml:space="preserve"> attaches to </w:t>
      </w:r>
      <w:proofErr w:type="spellStart"/>
      <w:r>
        <w:t>Dropcam</w:t>
      </w:r>
      <w:proofErr w:type="spellEnd"/>
      <w:r>
        <w:t xml:space="preserve">, GTR attaches to </w:t>
      </w:r>
      <w:proofErr w:type="spellStart"/>
      <w:r>
        <w:t>Burnwire</w:t>
      </w:r>
      <w:proofErr w:type="spellEnd"/>
      <w:r>
        <w:t>.</w:t>
      </w:r>
    </w:p>
    <w:p w14:paraId="54D97E3E" w14:textId="77777777" w:rsidR="001731F6" w:rsidRDefault="001731F6"/>
    <w:p w14:paraId="36CCEE69" w14:textId="77777777" w:rsidR="001731F6" w:rsidRDefault="00E01E6F">
      <w:pPr>
        <w:pStyle w:val="Heading4"/>
      </w:pPr>
      <w:bookmarkStart w:id="75" w:name="_9us2h0l5ph7a" w:colFirst="0" w:colLast="0"/>
      <w:bookmarkEnd w:id="75"/>
      <w:commentRangeStart w:id="76"/>
      <w:r>
        <w:t>RESOURCE</w:t>
      </w:r>
      <w:commentRangeEnd w:id="76"/>
      <w:r>
        <w:commentReference w:id="76"/>
      </w:r>
      <w:r>
        <w:t xml:space="preserve"> (if anchor is not able to be left behind)</w:t>
      </w:r>
    </w:p>
    <w:p w14:paraId="6EE2FC79" w14:textId="77777777" w:rsidR="001731F6" w:rsidRDefault="001731F6"/>
    <w:p w14:paraId="14FC8EFE" w14:textId="77777777" w:rsidR="001731F6" w:rsidRDefault="00E01E6F">
      <w:pPr>
        <w:pStyle w:val="Heading3"/>
      </w:pPr>
      <w:bookmarkStart w:id="77" w:name="_sbpo7po53517" w:colFirst="0" w:colLast="0"/>
      <w:bookmarkEnd w:id="77"/>
      <w:r>
        <w:t>Prepare Anchor and Bait</w:t>
      </w:r>
    </w:p>
    <w:p w14:paraId="38066271" w14:textId="77777777" w:rsidR="001731F6" w:rsidRDefault="00E01E6F">
      <w:r>
        <w:t>The anchor weight should be approximately 10 kg. Use a spring scale to easily weigh the anchor. Use natural rope and cotton sandbags or pillowcases if possible. The anchor should be attached with a 2m line. See the “Knots” section for illustrations.</w:t>
      </w:r>
    </w:p>
    <w:p w14:paraId="67FB5D6B" w14:textId="77777777" w:rsidR="001731F6" w:rsidRDefault="001731F6"/>
    <w:p w14:paraId="313BBFF1" w14:textId="77777777" w:rsidR="001731F6" w:rsidRDefault="00E01E6F">
      <w:r>
        <w:t>Bait is usually 1 kg of oily fish. Make sure to mash bait appropriately. To insert bait, simply remove the top cap, insert bait, and replace lid.</w:t>
      </w:r>
    </w:p>
    <w:p w14:paraId="5C3F53DF" w14:textId="77777777" w:rsidR="001731F6" w:rsidRDefault="001731F6"/>
    <w:p w14:paraId="04816B41" w14:textId="77777777" w:rsidR="001731F6" w:rsidRDefault="00E01E6F">
      <w:pPr>
        <w:pStyle w:val="Heading2"/>
        <w:rPr>
          <w:b/>
        </w:rPr>
      </w:pPr>
      <w:bookmarkStart w:id="78" w:name="_3w575w7b99bx" w:colFirst="0" w:colLast="0"/>
      <w:bookmarkEnd w:id="78"/>
      <w:commentRangeStart w:id="79"/>
      <w:r>
        <w:rPr>
          <w:b/>
        </w:rPr>
        <w:lastRenderedPageBreak/>
        <w:t>Deployment</w:t>
      </w:r>
      <w:commentRangeEnd w:id="79"/>
      <w:r>
        <w:commentReference w:id="79"/>
      </w:r>
    </w:p>
    <w:p w14:paraId="0C57A948" w14:textId="77777777" w:rsidR="00A62E0D" w:rsidRDefault="00A62E0D">
      <w:pPr>
        <w:pStyle w:val="Heading3"/>
        <w:rPr>
          <w:ins w:id="80" w:author="Whitney Goodell" w:date="2020-03-14T09:12:00Z"/>
        </w:rPr>
      </w:pPr>
      <w:bookmarkStart w:id="81" w:name="_wmb1wqgasazx" w:colFirst="0" w:colLast="0"/>
      <w:bookmarkEnd w:id="81"/>
    </w:p>
    <w:p w14:paraId="73FC5CE6" w14:textId="247735CC" w:rsidR="001731F6" w:rsidRDefault="00E01E6F">
      <w:pPr>
        <w:pStyle w:val="Heading3"/>
      </w:pPr>
      <w:r>
        <w:t>Using the GPS</w:t>
      </w:r>
    </w:p>
    <w:p w14:paraId="3384DDEA" w14:textId="77777777" w:rsidR="001731F6" w:rsidRDefault="00E01E6F">
      <w:r>
        <w:t>The GPS may require a few minutes to achieve a location once turned on. Be patient and wait until the GPS has an accurate fix before using.</w:t>
      </w:r>
    </w:p>
    <w:p w14:paraId="0B422550" w14:textId="77777777" w:rsidR="001731F6" w:rsidRDefault="001731F6"/>
    <w:p w14:paraId="039E3699" w14:textId="77777777" w:rsidR="001731F6" w:rsidRDefault="00E01E6F">
      <w:r>
        <w:t>To mark a location:</w:t>
      </w:r>
    </w:p>
    <w:p w14:paraId="67A13876" w14:textId="77777777" w:rsidR="001731F6" w:rsidRDefault="00E01E6F">
      <w:pPr>
        <w:numPr>
          <w:ilvl w:val="0"/>
          <w:numId w:val="25"/>
        </w:numPr>
      </w:pPr>
      <w:r>
        <w:t>From any screen, press the ‘Mark’ button</w:t>
      </w:r>
    </w:p>
    <w:p w14:paraId="2EFFFF81" w14:textId="77777777" w:rsidR="001731F6" w:rsidRDefault="00E01E6F">
      <w:pPr>
        <w:numPr>
          <w:ilvl w:val="0"/>
          <w:numId w:val="25"/>
        </w:numPr>
      </w:pPr>
      <w:r>
        <w:t>If desired, use the arrow keys to scroll up to the NAME (top field, next to the blue flag) and enter a unique name</w:t>
      </w:r>
    </w:p>
    <w:p w14:paraId="2DF9BC46" w14:textId="77777777" w:rsidR="001731F6" w:rsidRDefault="00E01E6F">
      <w:pPr>
        <w:numPr>
          <w:ilvl w:val="0"/>
          <w:numId w:val="25"/>
        </w:numPr>
      </w:pPr>
      <w:r>
        <w:t>Once complete, scroll down and highlight the DONE box and press the ‘Enter’ key</w:t>
      </w:r>
    </w:p>
    <w:p w14:paraId="60B89D0C" w14:textId="77777777" w:rsidR="001731F6" w:rsidRDefault="001731F6"/>
    <w:p w14:paraId="256DCA79" w14:textId="77777777" w:rsidR="001731F6" w:rsidRDefault="00E01E6F">
      <w:r>
        <w:t>To retrieve time and coordinates:</w:t>
      </w:r>
    </w:p>
    <w:p w14:paraId="7FFD5A1F" w14:textId="77777777" w:rsidR="001731F6" w:rsidRDefault="00E01E6F">
      <w:pPr>
        <w:numPr>
          <w:ilvl w:val="0"/>
          <w:numId w:val="6"/>
        </w:numPr>
      </w:pPr>
      <w:r>
        <w:t>From any screen, press the ‘Page’ key until MAP is highlighted then press ‘Enter’</w:t>
      </w:r>
    </w:p>
    <w:p w14:paraId="3577531F" w14:textId="77777777" w:rsidR="001731F6" w:rsidRDefault="00E01E6F">
      <w:pPr>
        <w:numPr>
          <w:ilvl w:val="0"/>
          <w:numId w:val="6"/>
        </w:numPr>
      </w:pPr>
      <w:r>
        <w:t xml:space="preserve">Use the arrow keys to hover over the desired waypoint. Use the ‘In’ and ‘Out’ buttons as </w:t>
      </w:r>
      <w:proofErr w:type="spellStart"/>
      <w:r>
        <w:t>neccessary</w:t>
      </w:r>
      <w:proofErr w:type="spellEnd"/>
      <w:r>
        <w:t xml:space="preserve"> to find the waypoint. Once highlighted, the name of the waypoint should appear in the upper </w:t>
      </w:r>
      <w:proofErr w:type="gramStart"/>
      <w:r>
        <w:t>left hand</w:t>
      </w:r>
      <w:proofErr w:type="gramEnd"/>
      <w:r>
        <w:t xml:space="preserve"> corner.</w:t>
      </w:r>
    </w:p>
    <w:p w14:paraId="3DBC897B" w14:textId="77777777" w:rsidR="001731F6" w:rsidRDefault="00E01E6F">
      <w:pPr>
        <w:numPr>
          <w:ilvl w:val="0"/>
          <w:numId w:val="6"/>
        </w:numPr>
      </w:pPr>
      <w:r>
        <w:t>Once the arrow is over the waypoint press ‘Enter’ to see the time the waypoint was logged and the coordinates</w:t>
      </w:r>
    </w:p>
    <w:p w14:paraId="04F2F686" w14:textId="77777777" w:rsidR="001731F6" w:rsidRDefault="001731F6"/>
    <w:p w14:paraId="77E8270D" w14:textId="77777777" w:rsidR="001731F6" w:rsidRDefault="00E01E6F">
      <w:r>
        <w:t>To navigate to a waypoint:</w:t>
      </w:r>
    </w:p>
    <w:p w14:paraId="202F1CA7" w14:textId="77777777" w:rsidR="001731F6" w:rsidRDefault="00E01E6F">
      <w:pPr>
        <w:numPr>
          <w:ilvl w:val="0"/>
          <w:numId w:val="8"/>
        </w:numPr>
      </w:pPr>
      <w:r>
        <w:t>From any screen, press the ‘Find’ button</w:t>
      </w:r>
    </w:p>
    <w:p w14:paraId="4A6B011E" w14:textId="77777777" w:rsidR="001731F6" w:rsidRDefault="00E01E6F">
      <w:pPr>
        <w:numPr>
          <w:ilvl w:val="0"/>
          <w:numId w:val="8"/>
        </w:numPr>
      </w:pPr>
      <w:r>
        <w:t>Select your waypoint and press enter</w:t>
      </w:r>
    </w:p>
    <w:p w14:paraId="0616BC8F" w14:textId="77777777" w:rsidR="001731F6" w:rsidRDefault="001731F6"/>
    <w:p w14:paraId="314C7991" w14:textId="77777777" w:rsidR="001731F6" w:rsidRDefault="00E01E6F">
      <w:pPr>
        <w:pStyle w:val="Heading2"/>
        <w:rPr>
          <w:b/>
        </w:rPr>
      </w:pPr>
      <w:bookmarkStart w:id="82" w:name="_94jjf525w59k" w:colFirst="0" w:colLast="0"/>
      <w:bookmarkEnd w:id="82"/>
      <w:commentRangeStart w:id="83"/>
      <w:r>
        <w:rPr>
          <w:b/>
        </w:rPr>
        <w:t>Recovery</w:t>
      </w:r>
      <w:commentRangeEnd w:id="83"/>
      <w:r w:rsidR="00786902">
        <w:rPr>
          <w:rStyle w:val="CommentReference"/>
        </w:rPr>
        <w:commentReference w:id="83"/>
      </w:r>
    </w:p>
    <w:p w14:paraId="5DE06B51" w14:textId="77777777" w:rsidR="001731F6" w:rsidRDefault="00E01E6F">
      <w:pPr>
        <w:pStyle w:val="Heading3"/>
      </w:pPr>
      <w:bookmarkStart w:id="84" w:name="_y2m8oluppsnk" w:colFirst="0" w:colLast="0"/>
      <w:bookmarkEnd w:id="84"/>
      <w:r>
        <w:t>Using the VHF receiver and Yagi antenna</w:t>
      </w:r>
    </w:p>
    <w:p w14:paraId="0581F2BF" w14:textId="77777777" w:rsidR="001731F6" w:rsidRDefault="001731F6"/>
    <w:p w14:paraId="654A4793" w14:textId="77777777" w:rsidR="001731F6" w:rsidRDefault="00E01E6F">
      <w:pPr>
        <w:numPr>
          <w:ilvl w:val="0"/>
          <w:numId w:val="21"/>
        </w:numPr>
      </w:pPr>
      <w:r>
        <w:t>Turn on the VHF receiver and ensure it is set to the correct frequency.</w:t>
      </w:r>
    </w:p>
    <w:p w14:paraId="6DA8C976" w14:textId="77777777" w:rsidR="001731F6" w:rsidRDefault="00E01E6F">
      <w:pPr>
        <w:numPr>
          <w:ilvl w:val="0"/>
          <w:numId w:val="21"/>
        </w:numPr>
      </w:pPr>
      <w:r>
        <w:t>Attach the Yagi antenna.</w:t>
      </w:r>
    </w:p>
    <w:p w14:paraId="7F45A5C1" w14:textId="77777777" w:rsidR="001731F6" w:rsidRDefault="00E01E6F">
      <w:pPr>
        <w:numPr>
          <w:ilvl w:val="0"/>
          <w:numId w:val="21"/>
        </w:numPr>
      </w:pPr>
      <w:r>
        <w:t xml:space="preserve">Turn the gain up until you just begin to hear static, then turn the gain down slightly. </w:t>
      </w:r>
    </w:p>
    <w:p w14:paraId="2DF4E0EA" w14:textId="77777777" w:rsidR="001731F6" w:rsidRDefault="00E01E6F">
      <w:pPr>
        <w:numPr>
          <w:ilvl w:val="0"/>
          <w:numId w:val="21"/>
        </w:numPr>
      </w:pPr>
      <w:r>
        <w:t xml:space="preserve">Rotate slowly in a circle, listening for changes in signal volume. </w:t>
      </w:r>
    </w:p>
    <w:p w14:paraId="266537F7" w14:textId="77777777" w:rsidR="001731F6" w:rsidRDefault="00E01E6F">
      <w:pPr>
        <w:numPr>
          <w:ilvl w:val="0"/>
          <w:numId w:val="21"/>
        </w:numPr>
      </w:pPr>
      <w:r>
        <w:t>If no change in volume can be detected, turn gain down a little and recheck for change in volume by slowly turning in a circle.</w:t>
      </w:r>
    </w:p>
    <w:p w14:paraId="1420D919" w14:textId="77777777" w:rsidR="001731F6" w:rsidRDefault="00E01E6F">
      <w:pPr>
        <w:numPr>
          <w:ilvl w:val="0"/>
          <w:numId w:val="21"/>
        </w:numPr>
      </w:pPr>
      <w:r>
        <w:t>Choose a heading by determining the rough direction that the volume is loudest, and confirmed by where volume is softest (the two locations should be in opposite directions).</w:t>
      </w:r>
    </w:p>
    <w:p w14:paraId="4B3549CE" w14:textId="77777777" w:rsidR="001731F6" w:rsidRDefault="00E01E6F">
      <w:pPr>
        <w:pStyle w:val="Heading2"/>
        <w:rPr>
          <w:b/>
        </w:rPr>
      </w:pPr>
      <w:bookmarkStart w:id="85" w:name="_u49w22fvgalv" w:colFirst="0" w:colLast="0"/>
      <w:bookmarkEnd w:id="85"/>
      <w:r>
        <w:rPr>
          <w:b/>
        </w:rPr>
        <w:lastRenderedPageBreak/>
        <w:t xml:space="preserve">Completing the </w:t>
      </w:r>
      <w:proofErr w:type="spellStart"/>
      <w:r>
        <w:rPr>
          <w:b/>
        </w:rPr>
        <w:t>Droplog</w:t>
      </w:r>
      <w:proofErr w:type="spellEnd"/>
    </w:p>
    <w:p w14:paraId="565D46BE" w14:textId="77777777" w:rsidR="001731F6" w:rsidRDefault="00E01E6F">
      <w:r>
        <w:t xml:space="preserve">Filling in the </w:t>
      </w:r>
      <w:proofErr w:type="spellStart"/>
      <w:r>
        <w:t>Droplog</w:t>
      </w:r>
      <w:proofErr w:type="spellEnd"/>
      <w:r>
        <w:t xml:space="preserve"> is straightforward. </w:t>
      </w:r>
    </w:p>
    <w:p w14:paraId="536FB7DF" w14:textId="77777777" w:rsidR="001731F6" w:rsidRDefault="001731F6"/>
    <w:p w14:paraId="7FEDBF79" w14:textId="77777777" w:rsidR="001731F6" w:rsidRDefault="00E01E6F">
      <w:r>
        <w:t>NOTE: Your DOEX#### will be assigned to you ahead of the expedition.</w:t>
      </w:r>
    </w:p>
    <w:p w14:paraId="5ED78083" w14:textId="77777777" w:rsidR="001731F6" w:rsidRDefault="00E01E6F">
      <w:commentRangeStart w:id="86"/>
      <w:r>
        <w:t xml:space="preserve">The DOD### is referenced on the </w:t>
      </w:r>
      <w:proofErr w:type="spellStart"/>
      <w:r>
        <w:t>Dropcam’s</w:t>
      </w:r>
      <w:proofErr w:type="spellEnd"/>
      <w:r>
        <w:t xml:space="preserve"> label. </w:t>
      </w:r>
      <w:commentRangeEnd w:id="86"/>
      <w:r>
        <w:commentReference w:id="86"/>
      </w:r>
    </w:p>
    <w:p w14:paraId="0C6A0FAA" w14:textId="77777777" w:rsidR="001731F6" w:rsidRDefault="001731F6"/>
    <w:p w14:paraId="5BE799B7" w14:textId="77777777" w:rsidR="001731F6" w:rsidRDefault="00E01E6F">
      <w:r>
        <w:t>There will be tooltips for each category in case you forgot what should go in each column. Also refer to ‘Data Terms’ sheet for a full list of all column types.</w:t>
      </w:r>
    </w:p>
    <w:p w14:paraId="5F00DAB8" w14:textId="77777777" w:rsidR="001731F6" w:rsidRDefault="00E01E6F">
      <w:r>
        <w:rPr>
          <w:noProof/>
        </w:rPr>
        <w:drawing>
          <wp:inline distT="114300" distB="114300" distL="114300" distR="114300" wp14:anchorId="1E7D47AE" wp14:editId="47338E9D">
            <wp:extent cx="5943600" cy="1143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1143000"/>
                    </a:xfrm>
                    <a:prstGeom prst="rect">
                      <a:avLst/>
                    </a:prstGeom>
                    <a:ln/>
                  </pic:spPr>
                </pic:pic>
              </a:graphicData>
            </a:graphic>
          </wp:inline>
        </w:drawing>
      </w:r>
    </w:p>
    <w:p w14:paraId="3ED3AB7F" w14:textId="77777777" w:rsidR="001731F6" w:rsidRDefault="001731F6"/>
    <w:p w14:paraId="5966FB21" w14:textId="77777777" w:rsidR="001731F6" w:rsidRDefault="00E01E6F">
      <w:r>
        <w:t>There will be a dropdown list for a few of the columns. Make sure that all values are in the format listed in the column header.</w:t>
      </w:r>
    </w:p>
    <w:p w14:paraId="5EBD1294" w14:textId="77777777" w:rsidR="001731F6" w:rsidRDefault="00E01E6F">
      <w:r>
        <w:rPr>
          <w:noProof/>
        </w:rPr>
        <w:drawing>
          <wp:inline distT="114300" distB="114300" distL="114300" distR="114300" wp14:anchorId="1FF303EA" wp14:editId="48E9EA8B">
            <wp:extent cx="5943600" cy="1333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943600" cy="1333500"/>
                    </a:xfrm>
                    <a:prstGeom prst="rect">
                      <a:avLst/>
                    </a:prstGeom>
                    <a:ln/>
                  </pic:spPr>
                </pic:pic>
              </a:graphicData>
            </a:graphic>
          </wp:inline>
        </w:drawing>
      </w:r>
    </w:p>
    <w:p w14:paraId="167E9FB2" w14:textId="77777777" w:rsidR="001731F6" w:rsidRDefault="001731F6"/>
    <w:p w14:paraId="12C120AC" w14:textId="77777777" w:rsidR="001731F6" w:rsidRDefault="00E01E6F">
      <w:r>
        <w:t>Note that the Deployment ID is automatically generated from the other columns.</w:t>
      </w:r>
    </w:p>
    <w:p w14:paraId="160F1205" w14:textId="77777777" w:rsidR="001731F6" w:rsidRDefault="00E01E6F">
      <w:r>
        <w:rPr>
          <w:noProof/>
        </w:rPr>
        <w:drawing>
          <wp:inline distT="114300" distB="114300" distL="114300" distR="114300" wp14:anchorId="50D7BBB9" wp14:editId="7F499141">
            <wp:extent cx="5943600" cy="11049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1104900"/>
                    </a:xfrm>
                    <a:prstGeom prst="rect">
                      <a:avLst/>
                    </a:prstGeom>
                    <a:ln/>
                  </pic:spPr>
                </pic:pic>
              </a:graphicData>
            </a:graphic>
          </wp:inline>
        </w:drawing>
      </w:r>
    </w:p>
    <w:p w14:paraId="5B3311BF" w14:textId="77777777" w:rsidR="001731F6" w:rsidRDefault="001731F6"/>
    <w:p w14:paraId="513CB49C" w14:textId="77777777" w:rsidR="001731F6" w:rsidRDefault="00E01E6F">
      <w:pPr>
        <w:pStyle w:val="Heading2"/>
        <w:rPr>
          <w:b/>
        </w:rPr>
      </w:pPr>
      <w:bookmarkStart w:id="87" w:name="_79ehmbbr80az" w:colFirst="0" w:colLast="0"/>
      <w:bookmarkEnd w:id="87"/>
      <w:r>
        <w:rPr>
          <w:b/>
        </w:rPr>
        <w:t>Deployment ID generator</w:t>
      </w:r>
    </w:p>
    <w:p w14:paraId="20E9B7EA" w14:textId="77777777" w:rsidR="001731F6" w:rsidRDefault="00A62E0D">
      <w:hyperlink r:id="rId28">
        <w:r w:rsidR="00E01E6F">
          <w:rPr>
            <w:color w:val="1155CC"/>
            <w:u w:val="single"/>
          </w:rPr>
          <w:t>https://docs.google.com/spreadsheets/d/1HEkEdsyvlgOIksWBHMQml4I1MjtRUGXjWMI8c6C7jA0/edit?usp=sharing</w:t>
        </w:r>
      </w:hyperlink>
    </w:p>
    <w:p w14:paraId="41414D6C" w14:textId="77777777" w:rsidR="001731F6" w:rsidRDefault="00E01E6F">
      <w:pPr>
        <w:pStyle w:val="Heading2"/>
        <w:rPr>
          <w:b/>
        </w:rPr>
      </w:pPr>
      <w:bookmarkStart w:id="88" w:name="_ycu7u6b6fdv9" w:colFirst="0" w:colLast="0"/>
      <w:bookmarkEnd w:id="88"/>
      <w:r>
        <w:rPr>
          <w:b/>
        </w:rPr>
        <w:lastRenderedPageBreak/>
        <w:t>Data Download</w:t>
      </w:r>
    </w:p>
    <w:p w14:paraId="0143F1AB" w14:textId="77777777" w:rsidR="001731F6" w:rsidRDefault="00E01E6F">
      <w:pPr>
        <w:pStyle w:val="Heading3"/>
      </w:pPr>
      <w:bookmarkStart w:id="89" w:name="_naou3beg1on4" w:colFirst="0" w:colLast="0"/>
      <w:bookmarkEnd w:id="89"/>
      <w:commentRangeStart w:id="90"/>
      <w:r>
        <w:t>LABVIEW DATA DOWNLOADER</w:t>
      </w:r>
      <w:commentRangeEnd w:id="90"/>
      <w:r>
        <w:commentReference w:id="90"/>
      </w:r>
      <w:r>
        <w:t xml:space="preserve"> (NEW PACKAGED SOFTWARE)</w:t>
      </w:r>
    </w:p>
    <w:p w14:paraId="269AE0E6" w14:textId="77777777" w:rsidR="001731F6" w:rsidRDefault="00E01E6F">
      <w:pPr>
        <w:numPr>
          <w:ilvl w:val="0"/>
          <w:numId w:val="1"/>
        </w:numPr>
        <w:rPr>
          <w:color w:val="000000"/>
        </w:rPr>
      </w:pPr>
      <w:r>
        <w:t xml:space="preserve">Launch </w:t>
      </w:r>
      <w:proofErr w:type="spellStart"/>
      <w:r>
        <w:t>Labview</w:t>
      </w:r>
      <w:proofErr w:type="spellEnd"/>
      <w:r>
        <w:t xml:space="preserve"> “Data Downloader” project.</w:t>
      </w:r>
    </w:p>
    <w:p w14:paraId="1EB29EBD" w14:textId="77777777" w:rsidR="001731F6" w:rsidRDefault="00E01E6F">
      <w:pPr>
        <w:numPr>
          <w:ilvl w:val="0"/>
          <w:numId w:val="1"/>
        </w:numPr>
        <w:rPr>
          <w:color w:val="000000"/>
        </w:rPr>
      </w:pPr>
      <w:r>
        <w:t xml:space="preserve">Connect the USB cable from the </w:t>
      </w:r>
      <w:proofErr w:type="spellStart"/>
      <w:r>
        <w:t>Dropcam</w:t>
      </w:r>
      <w:proofErr w:type="spellEnd"/>
      <w:r>
        <w:t xml:space="preserve"> Comms cable to the computer.</w:t>
      </w:r>
    </w:p>
    <w:p w14:paraId="45808D11" w14:textId="77777777" w:rsidR="001731F6" w:rsidRDefault="00E01E6F">
      <w:pPr>
        <w:numPr>
          <w:ilvl w:val="0"/>
          <w:numId w:val="1"/>
        </w:numPr>
        <w:rPr>
          <w:color w:val="000000"/>
        </w:rPr>
      </w:pPr>
      <w:r>
        <w:t>Select COM Port (make sure the camera magnet is out, to be able to connect to the device)</w:t>
      </w:r>
    </w:p>
    <w:p w14:paraId="6FB0A38C" w14:textId="77777777" w:rsidR="001731F6" w:rsidRDefault="00E01E6F">
      <w:pPr>
        <w:numPr>
          <w:ilvl w:val="1"/>
          <w:numId w:val="1"/>
        </w:numPr>
        <w:rPr>
          <w:color w:val="000000"/>
        </w:rPr>
      </w:pPr>
      <w:r>
        <w:t xml:space="preserve">This may take a </w:t>
      </w:r>
      <w:proofErr w:type="gramStart"/>
      <w:r>
        <w:t>moment,</w:t>
      </w:r>
      <w:proofErr w:type="gramEnd"/>
      <w:r>
        <w:t xml:space="preserve"> you’ll know it is ready when the green status light under connected is illuminated</w:t>
      </w:r>
    </w:p>
    <w:p w14:paraId="667F1643" w14:textId="77777777" w:rsidR="001731F6" w:rsidRDefault="00E01E6F">
      <w:pPr>
        <w:numPr>
          <w:ilvl w:val="0"/>
          <w:numId w:val="1"/>
        </w:numPr>
        <w:rPr>
          <w:color w:val="000000"/>
        </w:rPr>
      </w:pPr>
      <w:r>
        <w:t>Select what you would like to download.</w:t>
      </w:r>
    </w:p>
    <w:p w14:paraId="3485F177" w14:textId="77777777" w:rsidR="001731F6" w:rsidRDefault="00E01E6F">
      <w:pPr>
        <w:numPr>
          <w:ilvl w:val="0"/>
          <w:numId w:val="1"/>
        </w:numPr>
        <w:rPr>
          <w:color w:val="000000"/>
        </w:rPr>
      </w:pPr>
      <w:r>
        <w:t>If “Download all data” is selected follow the prompts for:</w:t>
      </w:r>
    </w:p>
    <w:p w14:paraId="118D3601" w14:textId="77777777" w:rsidR="001731F6" w:rsidRDefault="00E01E6F">
      <w:pPr>
        <w:numPr>
          <w:ilvl w:val="1"/>
          <w:numId w:val="1"/>
        </w:numPr>
        <w:rPr>
          <w:color w:val="000000"/>
        </w:rPr>
      </w:pPr>
      <w:r>
        <w:t>Deployment ID</w:t>
      </w:r>
    </w:p>
    <w:p w14:paraId="715D7AAF" w14:textId="77777777" w:rsidR="001731F6" w:rsidRDefault="00E01E6F">
      <w:pPr>
        <w:numPr>
          <w:ilvl w:val="1"/>
          <w:numId w:val="1"/>
        </w:numPr>
        <w:rPr>
          <w:color w:val="000000"/>
        </w:rPr>
      </w:pPr>
      <w:r>
        <w:t>Choose the folder you’d like the data saved to</w:t>
      </w:r>
    </w:p>
    <w:p w14:paraId="2A387FDD" w14:textId="77777777" w:rsidR="001731F6" w:rsidRDefault="00E01E6F">
      <w:pPr>
        <w:numPr>
          <w:ilvl w:val="2"/>
          <w:numId w:val="1"/>
        </w:numPr>
        <w:rPr>
          <w:color w:val="000000"/>
        </w:rPr>
      </w:pPr>
      <w:r>
        <w:t>Be sure to double click into the main folder you want the data to live</w:t>
      </w:r>
    </w:p>
    <w:p w14:paraId="548E1787" w14:textId="77777777" w:rsidR="001731F6" w:rsidRDefault="00E01E6F">
      <w:pPr>
        <w:numPr>
          <w:ilvl w:val="1"/>
          <w:numId w:val="1"/>
        </w:numPr>
        <w:rPr>
          <w:color w:val="000000"/>
        </w:rPr>
      </w:pPr>
      <w:r>
        <w:t>Select Current Folder</w:t>
      </w:r>
    </w:p>
    <w:p w14:paraId="6A297281" w14:textId="77777777" w:rsidR="001731F6" w:rsidRDefault="00E01E6F">
      <w:pPr>
        <w:numPr>
          <w:ilvl w:val="0"/>
          <w:numId w:val="1"/>
        </w:numPr>
        <w:rPr>
          <w:color w:val="000000"/>
        </w:rPr>
      </w:pPr>
      <w:r>
        <w:t>Allow download project to go through task of downloading</w:t>
      </w:r>
    </w:p>
    <w:p w14:paraId="531A9E3F" w14:textId="77777777" w:rsidR="001731F6" w:rsidRDefault="00E01E6F">
      <w:pPr>
        <w:numPr>
          <w:ilvl w:val="1"/>
          <w:numId w:val="1"/>
        </w:numPr>
        <w:rPr>
          <w:color w:val="000000"/>
        </w:rPr>
      </w:pPr>
      <w:r>
        <w:t>Sensor Data</w:t>
      </w:r>
    </w:p>
    <w:p w14:paraId="3F35B97E" w14:textId="77777777" w:rsidR="001731F6" w:rsidRDefault="00E01E6F">
      <w:pPr>
        <w:numPr>
          <w:ilvl w:val="1"/>
          <w:numId w:val="1"/>
        </w:numPr>
        <w:rPr>
          <w:color w:val="000000"/>
        </w:rPr>
      </w:pPr>
      <w:r>
        <w:t>Mission Data</w:t>
      </w:r>
    </w:p>
    <w:p w14:paraId="0B19F21D" w14:textId="77777777" w:rsidR="001731F6" w:rsidRDefault="00E01E6F">
      <w:pPr>
        <w:numPr>
          <w:ilvl w:val="1"/>
          <w:numId w:val="1"/>
        </w:numPr>
        <w:rPr>
          <w:color w:val="000000"/>
        </w:rPr>
      </w:pPr>
      <w:r>
        <w:t>Video Data</w:t>
      </w:r>
    </w:p>
    <w:p w14:paraId="7D6A061E" w14:textId="77777777" w:rsidR="001731F6" w:rsidRDefault="00E01E6F">
      <w:pPr>
        <w:numPr>
          <w:ilvl w:val="0"/>
          <w:numId w:val="1"/>
        </w:numPr>
        <w:rPr>
          <w:color w:val="000000"/>
        </w:rPr>
      </w:pPr>
      <w:r>
        <w:t>Prompt will appear to enter Latitude of deployment when the sensor data is downloading</w:t>
      </w:r>
    </w:p>
    <w:p w14:paraId="6779A6F4" w14:textId="77777777" w:rsidR="001731F6" w:rsidRDefault="00E01E6F">
      <w:pPr>
        <w:numPr>
          <w:ilvl w:val="0"/>
          <w:numId w:val="1"/>
        </w:numPr>
        <w:rPr>
          <w:color w:val="000000"/>
        </w:rPr>
      </w:pPr>
      <w:r>
        <w:t>Project will run the commands to access the camera video data (note: additional windows will pop up, but no action is to be taken by user)</w:t>
      </w:r>
    </w:p>
    <w:p w14:paraId="4106DACC" w14:textId="77777777" w:rsidR="001731F6" w:rsidRDefault="00E01E6F">
      <w:pPr>
        <w:numPr>
          <w:ilvl w:val="0"/>
          <w:numId w:val="1"/>
        </w:numPr>
        <w:rPr>
          <w:color w:val="000000"/>
        </w:rPr>
      </w:pPr>
      <w:r>
        <w:t>Project will prompt when download is complete.</w:t>
      </w:r>
    </w:p>
    <w:p w14:paraId="3F049D20" w14:textId="77777777" w:rsidR="001731F6" w:rsidRDefault="001731F6"/>
    <w:p w14:paraId="2F0CA660" w14:textId="77777777" w:rsidR="001731F6" w:rsidRDefault="00E01E6F">
      <w:r>
        <w:rPr>
          <w:b/>
        </w:rPr>
        <w:t>Reminders</w:t>
      </w:r>
      <w:r>
        <w:t>:</w:t>
      </w:r>
    </w:p>
    <w:p w14:paraId="13576ADF" w14:textId="77777777" w:rsidR="001731F6" w:rsidRDefault="00E01E6F">
      <w:r>
        <w:t>Make sure the beacon magnet is NOT removed. If removed, this will interrupt the data download process.</w:t>
      </w:r>
    </w:p>
    <w:p w14:paraId="1BABB71E" w14:textId="77777777" w:rsidR="001731F6" w:rsidRDefault="00E01E6F">
      <w:r>
        <w:rPr>
          <w:noProof/>
        </w:rPr>
        <w:drawing>
          <wp:anchor distT="114300" distB="114300" distL="114300" distR="114300" simplePos="0" relativeHeight="251659264" behindDoc="0" locked="0" layoutInCell="1" hidden="0" allowOverlap="1" wp14:anchorId="44565DC7" wp14:editId="40587C2D">
            <wp:simplePos x="0" y="0"/>
            <wp:positionH relativeFrom="column">
              <wp:posOffset>19051</wp:posOffset>
            </wp:positionH>
            <wp:positionV relativeFrom="paragraph">
              <wp:posOffset>209550</wp:posOffset>
            </wp:positionV>
            <wp:extent cx="3069401" cy="2147888"/>
            <wp:effectExtent l="0" t="0" r="0" b="0"/>
            <wp:wrapSquare wrapText="bothSides" distT="114300" distB="11430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l="5769" t="3418" r="23237" b="8262"/>
                    <a:stretch>
                      <a:fillRect/>
                    </a:stretch>
                  </pic:blipFill>
                  <pic:spPr>
                    <a:xfrm>
                      <a:off x="0" y="0"/>
                      <a:ext cx="3069401" cy="2147888"/>
                    </a:xfrm>
                    <a:prstGeom prst="rect">
                      <a:avLst/>
                    </a:prstGeom>
                    <a:ln/>
                  </pic:spPr>
                </pic:pic>
              </a:graphicData>
            </a:graphic>
          </wp:anchor>
        </w:drawing>
      </w:r>
    </w:p>
    <w:p w14:paraId="259CC607" w14:textId="77777777" w:rsidR="001731F6" w:rsidRDefault="001731F6"/>
    <w:p w14:paraId="0A65C301" w14:textId="77777777" w:rsidR="001731F6" w:rsidRDefault="00E01E6F">
      <w:r>
        <w:t>When download is complete, the project window will show the summary of the mission</w:t>
      </w:r>
    </w:p>
    <w:p w14:paraId="7CF6A346" w14:textId="77777777" w:rsidR="001731F6" w:rsidRDefault="00E01E6F">
      <w:r>
        <w:tab/>
        <w:t>-Deployment ID</w:t>
      </w:r>
    </w:p>
    <w:p w14:paraId="1CE2B130" w14:textId="77777777" w:rsidR="001731F6" w:rsidRDefault="00E01E6F">
      <w:r>
        <w:tab/>
        <w:t>-Latitude</w:t>
      </w:r>
    </w:p>
    <w:p w14:paraId="3FB4428C" w14:textId="77777777" w:rsidR="001731F6" w:rsidRDefault="00E01E6F">
      <w:r>
        <w:tab/>
        <w:t>-Max Depth</w:t>
      </w:r>
    </w:p>
    <w:p w14:paraId="0169D2F9" w14:textId="77777777" w:rsidR="001731F6" w:rsidRDefault="00E01E6F">
      <w:r>
        <w:tab/>
        <w:t>-Number of video files</w:t>
      </w:r>
    </w:p>
    <w:p w14:paraId="53CF5354" w14:textId="77777777" w:rsidR="001731F6" w:rsidRDefault="00E01E6F">
      <w:r>
        <w:tab/>
        <w:t>-Number of samples</w:t>
      </w:r>
    </w:p>
    <w:p w14:paraId="53BC922F" w14:textId="77777777" w:rsidR="001731F6" w:rsidRDefault="00E01E6F">
      <w:r>
        <w:tab/>
        <w:t>-Location where data was saved to</w:t>
      </w:r>
    </w:p>
    <w:p w14:paraId="0441041F" w14:textId="77777777" w:rsidR="001731F6" w:rsidRDefault="001731F6"/>
    <w:p w14:paraId="4D47D414" w14:textId="77777777" w:rsidR="001731F6" w:rsidRDefault="001731F6"/>
    <w:p w14:paraId="579FF3A8" w14:textId="77777777" w:rsidR="001731F6" w:rsidRDefault="00E01E6F">
      <w:r>
        <w:rPr>
          <w:noProof/>
        </w:rPr>
        <w:lastRenderedPageBreak/>
        <w:drawing>
          <wp:anchor distT="0" distB="0" distL="0" distR="0" simplePos="0" relativeHeight="251660288" behindDoc="0" locked="0" layoutInCell="1" hidden="0" allowOverlap="1" wp14:anchorId="1DA09EDF" wp14:editId="35FB804B">
            <wp:simplePos x="0" y="0"/>
            <wp:positionH relativeFrom="column">
              <wp:posOffset>3514725</wp:posOffset>
            </wp:positionH>
            <wp:positionV relativeFrom="paragraph">
              <wp:posOffset>138113</wp:posOffset>
            </wp:positionV>
            <wp:extent cx="2000250" cy="1426752"/>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l="9743" r="16923" b="7272"/>
                    <a:stretch>
                      <a:fillRect/>
                    </a:stretch>
                  </pic:blipFill>
                  <pic:spPr>
                    <a:xfrm>
                      <a:off x="0" y="0"/>
                      <a:ext cx="2000250" cy="1426752"/>
                    </a:xfrm>
                    <a:prstGeom prst="rect">
                      <a:avLst/>
                    </a:prstGeom>
                    <a:ln/>
                  </pic:spPr>
                </pic:pic>
              </a:graphicData>
            </a:graphic>
          </wp:anchor>
        </w:drawing>
      </w:r>
      <w:r>
        <w:rPr>
          <w:noProof/>
        </w:rPr>
        <w:drawing>
          <wp:anchor distT="0" distB="0" distL="0" distR="0" simplePos="0" relativeHeight="251661312" behindDoc="0" locked="0" layoutInCell="1" hidden="0" allowOverlap="1" wp14:anchorId="0C758854" wp14:editId="13FBB225">
            <wp:simplePos x="0" y="0"/>
            <wp:positionH relativeFrom="column">
              <wp:posOffset>1104900</wp:posOffset>
            </wp:positionH>
            <wp:positionV relativeFrom="paragraph">
              <wp:posOffset>119063</wp:posOffset>
            </wp:positionV>
            <wp:extent cx="2000250" cy="1457809"/>
            <wp:effectExtent l="0" t="0" r="0" b="0"/>
            <wp:wrapTopAndBottom distT="0" dist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l="9937" r="16770" b="5494"/>
                    <a:stretch>
                      <a:fillRect/>
                    </a:stretch>
                  </pic:blipFill>
                  <pic:spPr>
                    <a:xfrm>
                      <a:off x="0" y="0"/>
                      <a:ext cx="2000250" cy="1457809"/>
                    </a:xfrm>
                    <a:prstGeom prst="rect">
                      <a:avLst/>
                    </a:prstGeom>
                    <a:ln/>
                  </pic:spPr>
                </pic:pic>
              </a:graphicData>
            </a:graphic>
          </wp:anchor>
        </w:drawing>
      </w:r>
    </w:p>
    <w:p w14:paraId="2E535F8E" w14:textId="77777777" w:rsidR="001731F6" w:rsidRDefault="00E01E6F">
      <w:r>
        <w:rPr>
          <w:noProof/>
        </w:rPr>
        <w:drawing>
          <wp:anchor distT="0" distB="0" distL="0" distR="0" simplePos="0" relativeHeight="251662336" behindDoc="0" locked="0" layoutInCell="1" hidden="0" allowOverlap="1" wp14:anchorId="39EDEEB0" wp14:editId="77EAA715">
            <wp:simplePos x="0" y="0"/>
            <wp:positionH relativeFrom="column">
              <wp:posOffset>4562475</wp:posOffset>
            </wp:positionH>
            <wp:positionV relativeFrom="paragraph">
              <wp:posOffset>28575</wp:posOffset>
            </wp:positionV>
            <wp:extent cx="2005263" cy="1428750"/>
            <wp:effectExtent l="0" t="0" r="0" b="0"/>
            <wp:wrapTopAndBottom distT="0" dist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l="10000" r="17272" b="7317"/>
                    <a:stretch>
                      <a:fillRect/>
                    </a:stretch>
                  </pic:blipFill>
                  <pic:spPr>
                    <a:xfrm>
                      <a:off x="0" y="0"/>
                      <a:ext cx="2005263" cy="1428750"/>
                    </a:xfrm>
                    <a:prstGeom prst="rect">
                      <a:avLst/>
                    </a:prstGeom>
                    <a:ln/>
                  </pic:spPr>
                </pic:pic>
              </a:graphicData>
            </a:graphic>
          </wp:anchor>
        </w:drawing>
      </w:r>
      <w:r>
        <w:rPr>
          <w:noProof/>
        </w:rPr>
        <w:drawing>
          <wp:anchor distT="0" distB="0" distL="0" distR="0" simplePos="0" relativeHeight="251663360" behindDoc="0" locked="0" layoutInCell="1" hidden="0" allowOverlap="1" wp14:anchorId="0018C5F9" wp14:editId="516F7FF4">
            <wp:simplePos x="0" y="0"/>
            <wp:positionH relativeFrom="column">
              <wp:posOffset>114300</wp:posOffset>
            </wp:positionH>
            <wp:positionV relativeFrom="paragraph">
              <wp:posOffset>38100</wp:posOffset>
            </wp:positionV>
            <wp:extent cx="2000250" cy="1411941"/>
            <wp:effectExtent l="0" t="0" r="0" b="0"/>
            <wp:wrapTopAndBottom distT="0" dist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l="9782" r="16304" b="7692"/>
                    <a:stretch>
                      <a:fillRect/>
                    </a:stretch>
                  </pic:blipFill>
                  <pic:spPr>
                    <a:xfrm>
                      <a:off x="0" y="0"/>
                      <a:ext cx="2000250" cy="1411941"/>
                    </a:xfrm>
                    <a:prstGeom prst="rect">
                      <a:avLst/>
                    </a:prstGeom>
                    <a:ln/>
                  </pic:spPr>
                </pic:pic>
              </a:graphicData>
            </a:graphic>
          </wp:anchor>
        </w:drawing>
      </w:r>
      <w:r>
        <w:rPr>
          <w:noProof/>
        </w:rPr>
        <w:drawing>
          <wp:anchor distT="0" distB="0" distL="0" distR="0" simplePos="0" relativeHeight="251664384" behindDoc="0" locked="0" layoutInCell="1" hidden="0" allowOverlap="1" wp14:anchorId="3D8C8AB6" wp14:editId="53B22BC7">
            <wp:simplePos x="0" y="0"/>
            <wp:positionH relativeFrom="column">
              <wp:posOffset>2343150</wp:posOffset>
            </wp:positionH>
            <wp:positionV relativeFrom="paragraph">
              <wp:posOffset>19050</wp:posOffset>
            </wp:positionV>
            <wp:extent cx="1990725" cy="1447800"/>
            <wp:effectExtent l="0" t="0" r="0" b="0"/>
            <wp:wrapTopAndBottom distT="0" dist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l="9813" r="17517" b="6611"/>
                    <a:stretch>
                      <a:fillRect/>
                    </a:stretch>
                  </pic:blipFill>
                  <pic:spPr>
                    <a:xfrm>
                      <a:off x="0" y="0"/>
                      <a:ext cx="1990725" cy="1447800"/>
                    </a:xfrm>
                    <a:prstGeom prst="rect">
                      <a:avLst/>
                    </a:prstGeom>
                    <a:ln/>
                  </pic:spPr>
                </pic:pic>
              </a:graphicData>
            </a:graphic>
          </wp:anchor>
        </w:drawing>
      </w:r>
    </w:p>
    <w:p w14:paraId="4F859729" w14:textId="77777777" w:rsidR="001731F6" w:rsidRDefault="00E01E6F">
      <w:r>
        <w:br/>
        <w:t xml:space="preserve">Downloading Video </w:t>
      </w:r>
      <w:proofErr w:type="gramStart"/>
      <w:r>
        <w:t>Data  (</w:t>
      </w:r>
      <w:proofErr w:type="gramEnd"/>
      <w:r>
        <w:t>using TERATERM)</w:t>
      </w:r>
    </w:p>
    <w:p w14:paraId="5304F229" w14:textId="77777777" w:rsidR="001731F6" w:rsidRDefault="00E01E6F">
      <w:pPr>
        <w:rPr>
          <w:i/>
        </w:rPr>
      </w:pPr>
      <w:r>
        <w:rPr>
          <w:i/>
        </w:rPr>
        <w:t>Automatic Method for downloading video data</w:t>
      </w:r>
    </w:p>
    <w:p w14:paraId="7FCAE8CE" w14:textId="77777777" w:rsidR="001731F6" w:rsidRDefault="00E01E6F">
      <w:pPr>
        <w:numPr>
          <w:ilvl w:val="0"/>
          <w:numId w:val="23"/>
        </w:numPr>
      </w:pPr>
      <w:r>
        <w:t xml:space="preserve">Ensure Beacon Magnet and Camera Magnet are screwed in. This is to make sure the camera and electronics are off. The beacon magnet must be in while communicating with the </w:t>
      </w:r>
      <w:proofErr w:type="spellStart"/>
      <w:r>
        <w:t>Dropcam</w:t>
      </w:r>
      <w:proofErr w:type="spellEnd"/>
      <w:r>
        <w:t>.</w:t>
      </w:r>
    </w:p>
    <w:p w14:paraId="265225D7" w14:textId="77777777" w:rsidR="001731F6" w:rsidRDefault="00E01E6F">
      <w:pPr>
        <w:numPr>
          <w:ilvl w:val="0"/>
          <w:numId w:val="23"/>
        </w:numPr>
      </w:pPr>
      <w:r>
        <w:t>Attach programming cable to the camera</w:t>
      </w:r>
    </w:p>
    <w:p w14:paraId="38827E73" w14:textId="77777777" w:rsidR="001731F6" w:rsidRDefault="00E01E6F">
      <w:pPr>
        <w:numPr>
          <w:ilvl w:val="0"/>
          <w:numId w:val="23"/>
        </w:numPr>
      </w:pPr>
      <w:r>
        <w:t>Plug in USB to computer.</w:t>
      </w:r>
    </w:p>
    <w:p w14:paraId="0139D75A" w14:textId="77777777" w:rsidR="001731F6" w:rsidRDefault="00E01E6F">
      <w:pPr>
        <w:numPr>
          <w:ilvl w:val="0"/>
          <w:numId w:val="23"/>
        </w:numPr>
      </w:pPr>
      <w:r>
        <w:t>Remove camera magnet.</w:t>
      </w:r>
    </w:p>
    <w:p w14:paraId="23073572" w14:textId="77777777" w:rsidR="001731F6" w:rsidRDefault="00E01E6F">
      <w:pPr>
        <w:numPr>
          <w:ilvl w:val="0"/>
          <w:numId w:val="23"/>
        </w:numPr>
      </w:pPr>
      <w:r>
        <w:t>On desktop, double click DOD-</w:t>
      </w:r>
      <w:proofErr w:type="spellStart"/>
      <w:r>
        <w:t>CAM_USB.ttl</w:t>
      </w:r>
      <w:proofErr w:type="spellEnd"/>
    </w:p>
    <w:p w14:paraId="669A0E29" w14:textId="77777777" w:rsidR="001731F6" w:rsidRDefault="00E01E6F">
      <w:pPr>
        <w:numPr>
          <w:ilvl w:val="0"/>
          <w:numId w:val="23"/>
        </w:numPr>
      </w:pPr>
      <w:r>
        <w:rPr>
          <w:rFonts w:ascii="Arial Unicode MS" w:eastAsia="Arial Unicode MS" w:hAnsi="Arial Unicode MS" w:cs="Arial Unicode MS"/>
        </w:rPr>
        <w:t>If no text shows on the Tera Term window, check the COM port using Setup → Serial port (see here for pictorial instructions).</w:t>
      </w:r>
    </w:p>
    <w:p w14:paraId="3F1E25A1" w14:textId="77777777" w:rsidR="001731F6" w:rsidRDefault="00E01E6F">
      <w:pPr>
        <w:numPr>
          <w:ilvl w:val="0"/>
          <w:numId w:val="23"/>
        </w:numPr>
      </w:pPr>
      <w:r>
        <w:t>Go to “This PC” (aka “My Computer”) and look for a drive called “USB Hard Drive”. This is the camera hard drive.</w:t>
      </w:r>
    </w:p>
    <w:p w14:paraId="029674D9" w14:textId="77777777" w:rsidR="001731F6" w:rsidRDefault="00E01E6F">
      <w:pPr>
        <w:numPr>
          <w:ilvl w:val="0"/>
          <w:numId w:val="23"/>
        </w:numPr>
      </w:pPr>
      <w:r>
        <w:t>Transfer contents to data storage.</w:t>
      </w:r>
    </w:p>
    <w:p w14:paraId="610D56C3" w14:textId="77777777" w:rsidR="001731F6" w:rsidRDefault="001731F6">
      <w:pPr>
        <w:rPr>
          <w:i/>
        </w:rPr>
      </w:pPr>
    </w:p>
    <w:p w14:paraId="57C65DF1" w14:textId="77777777" w:rsidR="001731F6" w:rsidRDefault="00E01E6F">
      <w:pPr>
        <w:rPr>
          <w:i/>
        </w:rPr>
      </w:pPr>
      <w:r>
        <w:rPr>
          <w:i/>
        </w:rPr>
        <w:t xml:space="preserve">Manual Method for downloading video data </w:t>
      </w:r>
    </w:p>
    <w:p w14:paraId="700ED4FE" w14:textId="77777777" w:rsidR="001731F6" w:rsidRDefault="00E01E6F">
      <w:pPr>
        <w:numPr>
          <w:ilvl w:val="0"/>
          <w:numId w:val="24"/>
        </w:numPr>
      </w:pPr>
      <w:r>
        <w:t>Ensure Beacon Magnet and Camera Magnet are screwed in. This is to make sure the camera and electronics are off.</w:t>
      </w:r>
    </w:p>
    <w:p w14:paraId="040E0A70" w14:textId="77777777" w:rsidR="001731F6" w:rsidRDefault="00E01E6F">
      <w:pPr>
        <w:numPr>
          <w:ilvl w:val="0"/>
          <w:numId w:val="24"/>
        </w:numPr>
      </w:pPr>
      <w:r>
        <w:t>Attach programming cable to the camera.</w:t>
      </w:r>
    </w:p>
    <w:p w14:paraId="29B32F66" w14:textId="77777777" w:rsidR="001731F6" w:rsidRDefault="00E01E6F">
      <w:pPr>
        <w:numPr>
          <w:ilvl w:val="0"/>
          <w:numId w:val="24"/>
        </w:numPr>
      </w:pPr>
      <w:r>
        <w:t>Plug in USB to computer.</w:t>
      </w:r>
    </w:p>
    <w:p w14:paraId="5A2E252F" w14:textId="77777777" w:rsidR="001731F6" w:rsidRDefault="00E01E6F">
      <w:pPr>
        <w:numPr>
          <w:ilvl w:val="0"/>
          <w:numId w:val="24"/>
        </w:numPr>
      </w:pPr>
      <w:r>
        <w:t xml:space="preserve">Remove camera magnet to turn </w:t>
      </w:r>
      <w:proofErr w:type="spellStart"/>
      <w:r>
        <w:t>Dropcam</w:t>
      </w:r>
      <w:proofErr w:type="spellEnd"/>
      <w:r>
        <w:t xml:space="preserve"> on. </w:t>
      </w:r>
    </w:p>
    <w:p w14:paraId="375560B4" w14:textId="77777777" w:rsidR="001731F6" w:rsidRDefault="00E01E6F">
      <w:pPr>
        <w:numPr>
          <w:ilvl w:val="0"/>
          <w:numId w:val="24"/>
        </w:numPr>
      </w:pPr>
      <w:r>
        <w:t xml:space="preserve">Check to make sure </w:t>
      </w:r>
      <w:proofErr w:type="spellStart"/>
      <w:r>
        <w:t>Dropcam</w:t>
      </w:r>
      <w:proofErr w:type="spellEnd"/>
      <w:r>
        <w:t xml:space="preserve"> is on.</w:t>
      </w:r>
    </w:p>
    <w:p w14:paraId="616BB10E" w14:textId="77777777" w:rsidR="001731F6" w:rsidRDefault="00E01E6F">
      <w:pPr>
        <w:numPr>
          <w:ilvl w:val="0"/>
          <w:numId w:val="24"/>
        </w:numPr>
      </w:pPr>
      <w:r>
        <w:t>Open Tera Term.</w:t>
      </w:r>
    </w:p>
    <w:p w14:paraId="7B7453DA" w14:textId="77777777" w:rsidR="001731F6" w:rsidRDefault="00E01E6F">
      <w:pPr>
        <w:numPr>
          <w:ilvl w:val="0"/>
          <w:numId w:val="24"/>
        </w:numPr>
      </w:pPr>
      <w:r>
        <w:t>Wait for “Press any key for command prompt…”</w:t>
      </w:r>
    </w:p>
    <w:p w14:paraId="38C1D65F" w14:textId="77777777" w:rsidR="001731F6" w:rsidRDefault="00E01E6F">
      <w:pPr>
        <w:numPr>
          <w:ilvl w:val="0"/>
          <w:numId w:val="24"/>
        </w:numPr>
      </w:pPr>
      <w:r>
        <w:t>Press “Enter” TWICE.</w:t>
      </w:r>
    </w:p>
    <w:p w14:paraId="7F49BDDE" w14:textId="77777777" w:rsidR="001731F6" w:rsidRDefault="00E01E6F">
      <w:pPr>
        <w:numPr>
          <w:ilvl w:val="0"/>
          <w:numId w:val="24"/>
        </w:numPr>
      </w:pPr>
      <w:r>
        <w:lastRenderedPageBreak/>
        <w:t>Press “v” then “Enter”.</w:t>
      </w:r>
    </w:p>
    <w:p w14:paraId="4B05F92A" w14:textId="77777777" w:rsidR="001731F6" w:rsidRDefault="00E01E6F">
      <w:pPr>
        <w:numPr>
          <w:ilvl w:val="0"/>
          <w:numId w:val="24"/>
        </w:numPr>
      </w:pPr>
      <w:r>
        <w:t>Wait for “CAMERA ON”</w:t>
      </w:r>
    </w:p>
    <w:p w14:paraId="3F34A27D" w14:textId="77777777" w:rsidR="001731F6" w:rsidRDefault="00E01E6F">
      <w:pPr>
        <w:numPr>
          <w:ilvl w:val="0"/>
          <w:numId w:val="24"/>
        </w:numPr>
      </w:pPr>
      <w:r>
        <w:t>Press “u” then “Enter”.</w:t>
      </w:r>
    </w:p>
    <w:p w14:paraId="614A7445" w14:textId="77777777" w:rsidR="001731F6" w:rsidRDefault="00E01E6F">
      <w:pPr>
        <w:numPr>
          <w:ilvl w:val="0"/>
          <w:numId w:val="24"/>
        </w:numPr>
      </w:pPr>
      <w:r>
        <w:t>Go to “This PC” and look for “USB Drive”</w:t>
      </w:r>
    </w:p>
    <w:p w14:paraId="005B5343" w14:textId="77777777" w:rsidR="001731F6" w:rsidRDefault="00E01E6F">
      <w:pPr>
        <w:numPr>
          <w:ilvl w:val="0"/>
          <w:numId w:val="24"/>
        </w:numPr>
      </w:pPr>
      <w:r>
        <w:t>Transfer contents to data storage.</w:t>
      </w:r>
    </w:p>
    <w:p w14:paraId="4A95DCCC" w14:textId="77777777" w:rsidR="001731F6" w:rsidRDefault="00E01E6F">
      <w:pPr>
        <w:pStyle w:val="Heading3"/>
      </w:pPr>
      <w:bookmarkStart w:id="91" w:name="_cllw7valijnd" w:colFirst="0" w:colLast="0"/>
      <w:bookmarkEnd w:id="91"/>
      <w:r>
        <w:t>Downloading Pressure and Temperature Data</w:t>
      </w:r>
    </w:p>
    <w:p w14:paraId="7244656F" w14:textId="77777777" w:rsidR="001731F6" w:rsidRDefault="00E01E6F">
      <w:pPr>
        <w:rPr>
          <w:i/>
        </w:rPr>
      </w:pPr>
      <w:r>
        <w:rPr>
          <w:i/>
        </w:rPr>
        <w:t xml:space="preserve">(Note: This can be performed at the same time the video data is being downloaded. Be sure to close </w:t>
      </w:r>
      <w:proofErr w:type="spellStart"/>
      <w:r>
        <w:rPr>
          <w:i/>
        </w:rPr>
        <w:t>TeraTerm</w:t>
      </w:r>
      <w:proofErr w:type="spellEnd"/>
      <w:r>
        <w:rPr>
          <w:i/>
        </w:rPr>
        <w:t xml:space="preserve"> before launching </w:t>
      </w:r>
      <w:proofErr w:type="spellStart"/>
      <w:r>
        <w:rPr>
          <w:i/>
        </w:rPr>
        <w:t>Labview</w:t>
      </w:r>
      <w:proofErr w:type="spellEnd"/>
      <w:r>
        <w:rPr>
          <w:i/>
        </w:rPr>
        <w:t>. The programs cannot be running simultaneously.)</w:t>
      </w:r>
    </w:p>
    <w:p w14:paraId="44F44E0F" w14:textId="77777777" w:rsidR="001731F6" w:rsidRDefault="00E01E6F">
      <w:pPr>
        <w:numPr>
          <w:ilvl w:val="0"/>
          <w:numId w:val="9"/>
        </w:numPr>
      </w:pPr>
      <w:r>
        <w:t>Double click on the “Data Downloader - Shortcut” icon on the Desktop.</w:t>
      </w:r>
    </w:p>
    <w:p w14:paraId="6B635D4E" w14:textId="77777777" w:rsidR="001731F6" w:rsidRDefault="00E01E6F">
      <w:pPr>
        <w:numPr>
          <w:ilvl w:val="0"/>
          <w:numId w:val="9"/>
        </w:numPr>
      </w:pPr>
      <w:r>
        <w:t xml:space="preserve">Make sure Tera Term is not connected to the </w:t>
      </w:r>
      <w:proofErr w:type="spellStart"/>
      <w:r>
        <w:t>Dropcam</w:t>
      </w:r>
      <w:proofErr w:type="spellEnd"/>
      <w:r>
        <w:t>. If so, simply close the Tera Term window.</w:t>
      </w:r>
    </w:p>
    <w:p w14:paraId="5DFF5A97" w14:textId="77777777" w:rsidR="001731F6" w:rsidRDefault="00E01E6F">
      <w:pPr>
        <w:numPr>
          <w:ilvl w:val="0"/>
          <w:numId w:val="9"/>
        </w:numPr>
      </w:pPr>
      <w:r>
        <w:t xml:space="preserve">Press “Launch </w:t>
      </w:r>
      <w:proofErr w:type="spellStart"/>
      <w:r>
        <w:t>Labview</w:t>
      </w:r>
      <w:proofErr w:type="spellEnd"/>
      <w:r>
        <w:t>”.</w:t>
      </w:r>
    </w:p>
    <w:p w14:paraId="28434A5E" w14:textId="77777777" w:rsidR="001731F6" w:rsidRDefault="00E01E6F">
      <w:pPr>
        <w:numPr>
          <w:ilvl w:val="0"/>
          <w:numId w:val="9"/>
        </w:numPr>
      </w:pPr>
      <w:r>
        <w:t>If prompted to extend software licenses, select “No”.</w:t>
      </w:r>
    </w:p>
    <w:p w14:paraId="3888C720" w14:textId="77777777" w:rsidR="001731F6" w:rsidRDefault="00E01E6F">
      <w:pPr>
        <w:numPr>
          <w:ilvl w:val="0"/>
          <w:numId w:val="9"/>
        </w:numPr>
      </w:pPr>
      <w:r>
        <w:t xml:space="preserve">Press the “Run” button in the upper </w:t>
      </w:r>
      <w:proofErr w:type="gramStart"/>
      <w:r>
        <w:t>left hand</w:t>
      </w:r>
      <w:proofErr w:type="gramEnd"/>
      <w:r>
        <w:t xml:space="preserve"> corner. </w:t>
      </w:r>
    </w:p>
    <w:p w14:paraId="724BDB55" w14:textId="77777777" w:rsidR="001731F6" w:rsidRDefault="00E01E6F">
      <w:pPr>
        <w:numPr>
          <w:ilvl w:val="0"/>
          <w:numId w:val="9"/>
        </w:numPr>
      </w:pPr>
      <w:r>
        <w:t xml:space="preserve">Select the correct COM port from the </w:t>
      </w:r>
      <w:proofErr w:type="gramStart"/>
      <w:r>
        <w:t>drop down</w:t>
      </w:r>
      <w:proofErr w:type="gramEnd"/>
      <w:r>
        <w:t xml:space="preserve"> menu.</w:t>
      </w:r>
      <w:r>
        <w:rPr>
          <w:noProof/>
        </w:rPr>
        <w:drawing>
          <wp:anchor distT="114300" distB="114300" distL="114300" distR="114300" simplePos="0" relativeHeight="251665408" behindDoc="0" locked="0" layoutInCell="1" hidden="0" allowOverlap="1" wp14:anchorId="75464BF4" wp14:editId="24DCC79A">
            <wp:simplePos x="0" y="0"/>
            <wp:positionH relativeFrom="column">
              <wp:posOffset>571500</wp:posOffset>
            </wp:positionH>
            <wp:positionV relativeFrom="paragraph">
              <wp:posOffset>114300</wp:posOffset>
            </wp:positionV>
            <wp:extent cx="1477946" cy="837218"/>
            <wp:effectExtent l="0" t="0" r="0" b="0"/>
            <wp:wrapTopAndBottom distT="114300" distB="11430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1477946" cy="837218"/>
                    </a:xfrm>
                    <a:prstGeom prst="rect">
                      <a:avLst/>
                    </a:prstGeom>
                    <a:ln/>
                  </pic:spPr>
                </pic:pic>
              </a:graphicData>
            </a:graphic>
          </wp:anchor>
        </w:drawing>
      </w:r>
    </w:p>
    <w:p w14:paraId="632A3B5F" w14:textId="77777777" w:rsidR="001731F6" w:rsidRDefault="00E01E6F">
      <w:pPr>
        <w:numPr>
          <w:ilvl w:val="0"/>
          <w:numId w:val="9"/>
        </w:numPr>
      </w:pPr>
      <w:r>
        <w:t>Camera is connected if the light turns green.</w:t>
      </w:r>
    </w:p>
    <w:p w14:paraId="66349023" w14:textId="77777777" w:rsidR="001731F6" w:rsidRDefault="00E01E6F">
      <w:pPr>
        <w:numPr>
          <w:ilvl w:val="0"/>
          <w:numId w:val="9"/>
        </w:numPr>
      </w:pPr>
      <w:r>
        <w:t>Press “Connect to camera”.</w:t>
      </w:r>
    </w:p>
    <w:p w14:paraId="098A8CBF" w14:textId="77777777" w:rsidR="001731F6" w:rsidRDefault="00E01E6F">
      <w:pPr>
        <w:numPr>
          <w:ilvl w:val="0"/>
          <w:numId w:val="9"/>
        </w:numPr>
      </w:pPr>
      <w:r>
        <w:t>Enter the name of the deployment.</w:t>
      </w:r>
    </w:p>
    <w:p w14:paraId="234642CC" w14:textId="77777777" w:rsidR="001731F6" w:rsidRDefault="00E01E6F">
      <w:pPr>
        <w:pStyle w:val="Heading3"/>
      </w:pPr>
      <w:bookmarkStart w:id="92" w:name="_lwuzeemk6xd1" w:colFirst="0" w:colLast="0"/>
      <w:bookmarkEnd w:id="92"/>
      <w:r>
        <w:t>Plotting Pressure and Temperature Data</w:t>
      </w:r>
    </w:p>
    <w:p w14:paraId="597D438E" w14:textId="77777777" w:rsidR="001731F6" w:rsidRDefault="00E01E6F">
      <w:pPr>
        <w:numPr>
          <w:ilvl w:val="0"/>
          <w:numId w:val="26"/>
        </w:numPr>
      </w:pPr>
      <w:r>
        <w:t>Double click the “</w:t>
      </w:r>
      <w:proofErr w:type="spellStart"/>
      <w:r>
        <w:t>plot_dropcam_data_UI</w:t>
      </w:r>
      <w:proofErr w:type="spellEnd"/>
      <w:r>
        <w:t>” shortcut on the desktop.</w:t>
      </w:r>
    </w:p>
    <w:p w14:paraId="35958850" w14:textId="77777777" w:rsidR="001731F6" w:rsidRDefault="00E01E6F">
      <w:pPr>
        <w:numPr>
          <w:ilvl w:val="0"/>
          <w:numId w:val="26"/>
        </w:numPr>
      </w:pPr>
      <w:r>
        <w:t xml:space="preserve">Wait for </w:t>
      </w:r>
      <w:proofErr w:type="spellStart"/>
      <w:r>
        <w:t>Matlab</w:t>
      </w:r>
      <w:proofErr w:type="spellEnd"/>
      <w:r>
        <w:t xml:space="preserve"> to load. This may take a minute.</w:t>
      </w:r>
    </w:p>
    <w:p w14:paraId="449B23DA" w14:textId="77777777" w:rsidR="001731F6" w:rsidRDefault="00E01E6F">
      <w:pPr>
        <w:numPr>
          <w:ilvl w:val="0"/>
          <w:numId w:val="26"/>
        </w:numPr>
      </w:pPr>
      <w:r>
        <w:t xml:space="preserve">Once </w:t>
      </w:r>
      <w:proofErr w:type="spellStart"/>
      <w:r>
        <w:t>Matlab</w:t>
      </w:r>
      <w:proofErr w:type="spellEnd"/>
      <w:r>
        <w:t xml:space="preserve"> has loaded, select the “Run” button on the top middle of the window.</w:t>
      </w:r>
    </w:p>
    <w:p w14:paraId="0EBB4448" w14:textId="77777777" w:rsidR="001731F6" w:rsidRDefault="00E01E6F">
      <w:pPr>
        <w:ind w:left="720"/>
      </w:pPr>
      <w:r>
        <w:rPr>
          <w:noProof/>
        </w:rPr>
        <w:drawing>
          <wp:inline distT="114300" distB="114300" distL="114300" distR="114300" wp14:anchorId="44E23171" wp14:editId="348F955E">
            <wp:extent cx="4281488" cy="1046586"/>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4281488" cy="1046586"/>
                    </a:xfrm>
                    <a:prstGeom prst="rect">
                      <a:avLst/>
                    </a:prstGeom>
                    <a:ln/>
                  </pic:spPr>
                </pic:pic>
              </a:graphicData>
            </a:graphic>
          </wp:inline>
        </w:drawing>
      </w:r>
    </w:p>
    <w:p w14:paraId="413728B7" w14:textId="77777777" w:rsidR="001731F6" w:rsidRDefault="00E01E6F">
      <w:pPr>
        <w:numPr>
          <w:ilvl w:val="0"/>
          <w:numId w:val="26"/>
        </w:numPr>
      </w:pPr>
      <w:r>
        <w:t>Select the file you would like to view. Press ok.</w:t>
      </w:r>
    </w:p>
    <w:p w14:paraId="7C21D4E9" w14:textId="77777777" w:rsidR="001731F6" w:rsidRDefault="00E01E6F">
      <w:pPr>
        <w:numPr>
          <w:ilvl w:val="0"/>
          <w:numId w:val="26"/>
        </w:numPr>
      </w:pPr>
      <w:r>
        <w:t>Select the latitude of the deployment. Press ok.</w:t>
      </w:r>
    </w:p>
    <w:p w14:paraId="38F1E615" w14:textId="77777777" w:rsidR="001731F6" w:rsidRDefault="001731F6">
      <w:pPr>
        <w:ind w:left="720"/>
      </w:pPr>
    </w:p>
    <w:p w14:paraId="33147BC9" w14:textId="77777777" w:rsidR="001731F6" w:rsidRDefault="001731F6"/>
    <w:p w14:paraId="33DDA4CA" w14:textId="77777777" w:rsidR="001731F6" w:rsidRDefault="00E01E6F">
      <w:pPr>
        <w:pStyle w:val="Heading2"/>
      </w:pPr>
      <w:bookmarkStart w:id="93" w:name="_e2n53w3l6by6" w:colFirst="0" w:colLast="0"/>
      <w:bookmarkEnd w:id="93"/>
      <w:proofErr w:type="spellStart"/>
      <w:r>
        <w:lastRenderedPageBreak/>
        <w:t>Dropcam</w:t>
      </w:r>
      <w:proofErr w:type="spellEnd"/>
      <w:r>
        <w:t xml:space="preserve"> Data Folder/File Structure</w:t>
      </w:r>
    </w:p>
    <w:p w14:paraId="590799E5" w14:textId="77777777" w:rsidR="001731F6" w:rsidRDefault="00E01E6F">
      <w:commentRangeStart w:id="94"/>
      <w:r>
        <w:t>DOEX###/</w:t>
      </w:r>
      <w:commentRangeEnd w:id="94"/>
      <w:r>
        <w:commentReference w:id="94"/>
      </w:r>
    </w:p>
    <w:p w14:paraId="13A7CF18" w14:textId="77777777" w:rsidR="001731F6" w:rsidRDefault="00E01E6F">
      <w:pPr>
        <w:pStyle w:val="Heading2"/>
      </w:pPr>
      <w:bookmarkStart w:id="95" w:name="_r66a33z1624b" w:colFirst="0" w:colLast="0"/>
      <w:bookmarkEnd w:id="95"/>
      <w:r>
        <w:t xml:space="preserve">How to charge </w:t>
      </w:r>
      <w:proofErr w:type="spellStart"/>
      <w:r>
        <w:t>Dropcam</w:t>
      </w:r>
      <w:proofErr w:type="spellEnd"/>
      <w:r>
        <w:t>:</w:t>
      </w:r>
    </w:p>
    <w:p w14:paraId="27C08A96" w14:textId="77777777" w:rsidR="001731F6" w:rsidRDefault="00E01E6F">
      <w:pPr>
        <w:numPr>
          <w:ilvl w:val="0"/>
          <w:numId w:val="27"/>
        </w:numPr>
        <w:rPr>
          <w:color w:val="000000"/>
        </w:rPr>
      </w:pPr>
      <w:r>
        <w:t xml:space="preserve">Connect Blue connector of charger to Blue connector of </w:t>
      </w:r>
      <w:proofErr w:type="spellStart"/>
      <w:r>
        <w:t>dropcam</w:t>
      </w:r>
      <w:proofErr w:type="spellEnd"/>
      <w:r>
        <w:t xml:space="preserve"> comm cable</w:t>
      </w:r>
    </w:p>
    <w:p w14:paraId="20915F2E" w14:textId="77777777" w:rsidR="001731F6" w:rsidRDefault="00E01E6F">
      <w:pPr>
        <w:numPr>
          <w:ilvl w:val="1"/>
          <w:numId w:val="27"/>
        </w:numPr>
        <w:rPr>
          <w:color w:val="000000"/>
        </w:rPr>
      </w:pPr>
      <w:r>
        <w:t>Make sure that the coordinating charge ends are the same.</w:t>
      </w:r>
    </w:p>
    <w:p w14:paraId="03FD3484" w14:textId="77777777" w:rsidR="001731F6" w:rsidRDefault="00E01E6F">
      <w:pPr>
        <w:numPr>
          <w:ilvl w:val="0"/>
          <w:numId w:val="27"/>
        </w:numPr>
        <w:jc w:val="center"/>
        <w:rPr>
          <w:color w:val="000000"/>
        </w:rPr>
      </w:pPr>
      <w:r>
        <w:t>Observe indicator light on charger cable block (green - fully charged, red - charging)</w:t>
      </w:r>
      <w:r>
        <w:br/>
      </w:r>
      <w:r>
        <w:rPr>
          <w:noProof/>
        </w:rPr>
        <w:drawing>
          <wp:inline distT="114300" distB="114300" distL="114300" distR="114300" wp14:anchorId="0361FE69" wp14:editId="6169ABA7">
            <wp:extent cx="4518849" cy="3376613"/>
            <wp:effectExtent l="0" t="0" r="0" b="0"/>
            <wp:docPr id="3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7"/>
                    <a:srcRect/>
                    <a:stretch>
                      <a:fillRect/>
                    </a:stretch>
                  </pic:blipFill>
                  <pic:spPr>
                    <a:xfrm>
                      <a:off x="0" y="0"/>
                      <a:ext cx="4518849" cy="3376613"/>
                    </a:xfrm>
                    <a:prstGeom prst="rect">
                      <a:avLst/>
                    </a:prstGeom>
                    <a:ln/>
                  </pic:spPr>
                </pic:pic>
              </a:graphicData>
            </a:graphic>
          </wp:inline>
        </w:drawing>
      </w:r>
      <w:r>
        <w:rPr>
          <w:noProof/>
        </w:rPr>
        <w:drawing>
          <wp:inline distT="114300" distB="114300" distL="114300" distR="114300" wp14:anchorId="2DEB17A3" wp14:editId="2EF68642">
            <wp:extent cx="2297756" cy="1728788"/>
            <wp:effectExtent l="0" t="0" r="0" b="0"/>
            <wp:docPr id="2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8"/>
                    <a:srcRect/>
                    <a:stretch>
                      <a:fillRect/>
                    </a:stretch>
                  </pic:blipFill>
                  <pic:spPr>
                    <a:xfrm>
                      <a:off x="0" y="0"/>
                      <a:ext cx="2297756" cy="1728788"/>
                    </a:xfrm>
                    <a:prstGeom prst="rect">
                      <a:avLst/>
                    </a:prstGeom>
                    <a:ln/>
                  </pic:spPr>
                </pic:pic>
              </a:graphicData>
            </a:graphic>
          </wp:inline>
        </w:drawing>
      </w:r>
      <w:r>
        <w:rPr>
          <w:noProof/>
        </w:rPr>
        <w:drawing>
          <wp:inline distT="114300" distB="114300" distL="114300" distR="114300" wp14:anchorId="428954BD" wp14:editId="2984AA6F">
            <wp:extent cx="2302110" cy="1728788"/>
            <wp:effectExtent l="0" t="0" r="0" b="0"/>
            <wp:docPr id="2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9"/>
                    <a:srcRect/>
                    <a:stretch>
                      <a:fillRect/>
                    </a:stretch>
                  </pic:blipFill>
                  <pic:spPr>
                    <a:xfrm>
                      <a:off x="0" y="0"/>
                      <a:ext cx="2302110" cy="1728788"/>
                    </a:xfrm>
                    <a:prstGeom prst="rect">
                      <a:avLst/>
                    </a:prstGeom>
                    <a:ln/>
                  </pic:spPr>
                </pic:pic>
              </a:graphicData>
            </a:graphic>
          </wp:inline>
        </w:drawing>
      </w:r>
      <w:r>
        <w:rPr>
          <w:noProof/>
        </w:rPr>
        <w:drawing>
          <wp:anchor distT="0" distB="0" distL="0" distR="0" simplePos="0" relativeHeight="251666432" behindDoc="0" locked="0" layoutInCell="1" hidden="0" allowOverlap="1" wp14:anchorId="618B1AA5" wp14:editId="308A203B">
            <wp:simplePos x="0" y="0"/>
            <wp:positionH relativeFrom="column">
              <wp:posOffset>5181600</wp:posOffset>
            </wp:positionH>
            <wp:positionV relativeFrom="paragraph">
              <wp:posOffset>3657600</wp:posOffset>
            </wp:positionV>
            <wp:extent cx="1323975" cy="1747838"/>
            <wp:effectExtent l="0" t="0" r="0" b="0"/>
            <wp:wrapSquare wrapText="bothSides" distT="0" distB="0" distL="0" distR="0"/>
            <wp:docPr id="4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0"/>
                    <a:srcRect/>
                    <a:stretch>
                      <a:fillRect/>
                    </a:stretch>
                  </pic:blipFill>
                  <pic:spPr>
                    <a:xfrm>
                      <a:off x="0" y="0"/>
                      <a:ext cx="1323975" cy="1747838"/>
                    </a:xfrm>
                    <a:prstGeom prst="rect">
                      <a:avLst/>
                    </a:prstGeom>
                    <a:ln/>
                  </pic:spPr>
                </pic:pic>
              </a:graphicData>
            </a:graphic>
          </wp:anchor>
        </w:drawing>
      </w:r>
    </w:p>
    <w:p w14:paraId="23D46666" w14:textId="77777777" w:rsidR="001731F6" w:rsidRDefault="001731F6">
      <w:pPr>
        <w:pStyle w:val="Heading2"/>
        <w:rPr>
          <w:b/>
          <w:u w:val="single"/>
        </w:rPr>
      </w:pPr>
      <w:bookmarkStart w:id="96" w:name="_l4c02t7hqkmy" w:colFirst="0" w:colLast="0"/>
      <w:bookmarkEnd w:id="96"/>
    </w:p>
    <w:p w14:paraId="2669249B" w14:textId="77777777" w:rsidR="001731F6" w:rsidRDefault="00E01E6F">
      <w:pPr>
        <w:pStyle w:val="Heading2"/>
        <w:rPr>
          <w:b/>
          <w:u w:val="single"/>
        </w:rPr>
      </w:pPr>
      <w:bookmarkStart w:id="97" w:name="_tw0n5wrmc5xv" w:colFirst="0" w:colLast="0"/>
      <w:bookmarkEnd w:id="97"/>
      <w:proofErr w:type="spellStart"/>
      <w:r>
        <w:rPr>
          <w:b/>
          <w:u w:val="single"/>
        </w:rPr>
        <w:t>Dropcam</w:t>
      </w:r>
      <w:proofErr w:type="spellEnd"/>
      <w:r>
        <w:rPr>
          <w:b/>
          <w:u w:val="single"/>
        </w:rPr>
        <w:t xml:space="preserve"> Illustrations</w:t>
      </w:r>
    </w:p>
    <w:p w14:paraId="2AAE2813" w14:textId="77777777" w:rsidR="001731F6" w:rsidRDefault="001731F6">
      <w:pPr>
        <w:jc w:val="center"/>
      </w:pPr>
    </w:p>
    <w:p w14:paraId="76442B9A" w14:textId="77777777" w:rsidR="001731F6" w:rsidRDefault="00E01E6F">
      <w:pPr>
        <w:jc w:val="center"/>
      </w:pPr>
      <w:r>
        <w:rPr>
          <w:noProof/>
        </w:rPr>
        <w:lastRenderedPageBreak/>
        <w:drawing>
          <wp:inline distT="114300" distB="114300" distL="114300" distR="114300" wp14:anchorId="3E034DAD" wp14:editId="1FC7C250">
            <wp:extent cx="4224338" cy="3439044"/>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4224338" cy="3439044"/>
                    </a:xfrm>
                    <a:prstGeom prst="rect">
                      <a:avLst/>
                    </a:prstGeom>
                    <a:ln/>
                  </pic:spPr>
                </pic:pic>
              </a:graphicData>
            </a:graphic>
          </wp:inline>
        </w:drawing>
      </w:r>
      <w:r>
        <w:br w:type="page"/>
      </w:r>
    </w:p>
    <w:p w14:paraId="3049B6D2" w14:textId="77777777" w:rsidR="001731F6" w:rsidRDefault="00E01E6F">
      <w:pPr>
        <w:pStyle w:val="Heading2"/>
      </w:pPr>
      <w:bookmarkStart w:id="98" w:name="_79c38470r3li" w:colFirst="0" w:colLast="0"/>
      <w:bookmarkEnd w:id="98"/>
      <w:r>
        <w:lastRenderedPageBreak/>
        <w:t>Cables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731F6" w14:paraId="6D80C547"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16F76424" w14:textId="77777777" w:rsidR="001731F6" w:rsidRDefault="00E01E6F">
            <w:pPr>
              <w:widowControl w:val="0"/>
              <w:spacing w:line="240" w:lineRule="auto"/>
              <w:jc w:val="center"/>
            </w:pPr>
            <w:r>
              <w:rPr>
                <w:noProof/>
              </w:rPr>
              <w:drawing>
                <wp:inline distT="114300" distB="114300" distL="114300" distR="114300" wp14:anchorId="4D763015" wp14:editId="4A1F783C">
                  <wp:extent cx="2100263" cy="1578721"/>
                  <wp:effectExtent l="0" t="0" r="0" b="0"/>
                  <wp:docPr id="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2"/>
                          <a:srcRect/>
                          <a:stretch>
                            <a:fillRect/>
                          </a:stretch>
                        </pic:blipFill>
                        <pic:spPr>
                          <a:xfrm>
                            <a:off x="0" y="0"/>
                            <a:ext cx="2100263" cy="1578721"/>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2BC9885B" w14:textId="77777777" w:rsidR="001731F6" w:rsidRDefault="00E01E6F">
            <w:pPr>
              <w:widowControl w:val="0"/>
              <w:spacing w:line="240" w:lineRule="auto"/>
              <w:jc w:val="center"/>
            </w:pPr>
            <w:r>
              <w:rPr>
                <w:noProof/>
              </w:rPr>
              <w:drawing>
                <wp:inline distT="114300" distB="114300" distL="114300" distR="114300" wp14:anchorId="34547123" wp14:editId="26850F4D">
                  <wp:extent cx="2049517" cy="1547813"/>
                  <wp:effectExtent l="0" t="0" r="0" b="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3"/>
                          <a:srcRect/>
                          <a:stretch>
                            <a:fillRect/>
                          </a:stretch>
                        </pic:blipFill>
                        <pic:spPr>
                          <a:xfrm>
                            <a:off x="0" y="0"/>
                            <a:ext cx="2049517" cy="1547813"/>
                          </a:xfrm>
                          <a:prstGeom prst="rect">
                            <a:avLst/>
                          </a:prstGeom>
                          <a:ln/>
                        </pic:spPr>
                      </pic:pic>
                    </a:graphicData>
                  </a:graphic>
                </wp:inline>
              </w:drawing>
            </w:r>
          </w:p>
        </w:tc>
      </w:tr>
      <w:tr w:rsidR="001731F6" w14:paraId="2E4B2E87"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001D13CE" w14:textId="77777777" w:rsidR="001731F6" w:rsidRDefault="00E01E6F">
            <w:pPr>
              <w:widowControl w:val="0"/>
              <w:spacing w:line="240" w:lineRule="auto"/>
              <w:jc w:val="center"/>
            </w:pPr>
            <w:r>
              <w:t>Comms/charge cable</w:t>
            </w:r>
          </w:p>
        </w:tc>
        <w:tc>
          <w:tcPr>
            <w:tcW w:w="4680" w:type="dxa"/>
            <w:tcBorders>
              <w:top w:val="nil"/>
              <w:left w:val="nil"/>
              <w:bottom w:val="nil"/>
              <w:right w:val="nil"/>
            </w:tcBorders>
            <w:shd w:val="clear" w:color="auto" w:fill="auto"/>
            <w:tcMar>
              <w:top w:w="100" w:type="dxa"/>
              <w:left w:w="100" w:type="dxa"/>
              <w:bottom w:w="100" w:type="dxa"/>
              <w:right w:w="100" w:type="dxa"/>
            </w:tcMar>
          </w:tcPr>
          <w:p w14:paraId="768D8599" w14:textId="77777777" w:rsidR="001731F6" w:rsidRDefault="00E01E6F">
            <w:pPr>
              <w:widowControl w:val="0"/>
              <w:spacing w:line="240" w:lineRule="auto"/>
              <w:jc w:val="center"/>
            </w:pPr>
            <w:proofErr w:type="spellStart"/>
            <w:r>
              <w:t>Burnwire</w:t>
            </w:r>
            <w:proofErr w:type="spellEnd"/>
          </w:p>
        </w:tc>
      </w:tr>
      <w:tr w:rsidR="001731F6" w14:paraId="1B7CEC89"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1544C125" w14:textId="77777777" w:rsidR="001731F6" w:rsidRDefault="00E01E6F">
            <w:pPr>
              <w:widowControl w:val="0"/>
              <w:spacing w:line="240" w:lineRule="auto"/>
              <w:jc w:val="center"/>
            </w:pPr>
            <w:r>
              <w:rPr>
                <w:noProof/>
              </w:rPr>
              <w:drawing>
                <wp:inline distT="114300" distB="114300" distL="114300" distR="114300" wp14:anchorId="59A8D0AB" wp14:editId="3C5A05D7">
                  <wp:extent cx="2059143" cy="1547813"/>
                  <wp:effectExtent l="0" t="0" r="0" b="0"/>
                  <wp:docPr id="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4"/>
                          <a:srcRect/>
                          <a:stretch>
                            <a:fillRect/>
                          </a:stretch>
                        </pic:blipFill>
                        <pic:spPr>
                          <a:xfrm>
                            <a:off x="0" y="0"/>
                            <a:ext cx="2059143" cy="1547813"/>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09B26297" w14:textId="77777777" w:rsidR="001731F6" w:rsidRDefault="00E01E6F">
            <w:pPr>
              <w:widowControl w:val="0"/>
              <w:spacing w:line="240" w:lineRule="auto"/>
              <w:jc w:val="center"/>
            </w:pPr>
            <w:r>
              <w:rPr>
                <w:noProof/>
              </w:rPr>
              <w:drawing>
                <wp:inline distT="114300" distB="114300" distL="114300" distR="114300" wp14:anchorId="649EDB26" wp14:editId="3D4A3D09">
                  <wp:extent cx="2033800" cy="1528763"/>
                  <wp:effectExtent l="0" t="0" r="0" b="0"/>
                  <wp:docPr id="1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5"/>
                          <a:srcRect/>
                          <a:stretch>
                            <a:fillRect/>
                          </a:stretch>
                        </pic:blipFill>
                        <pic:spPr>
                          <a:xfrm>
                            <a:off x="0" y="0"/>
                            <a:ext cx="2033800" cy="1528763"/>
                          </a:xfrm>
                          <a:prstGeom prst="rect">
                            <a:avLst/>
                          </a:prstGeom>
                          <a:ln/>
                        </pic:spPr>
                      </pic:pic>
                    </a:graphicData>
                  </a:graphic>
                </wp:inline>
              </w:drawing>
            </w:r>
          </w:p>
        </w:tc>
      </w:tr>
      <w:tr w:rsidR="001731F6" w14:paraId="16B7C666"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228B07A8" w14:textId="77777777" w:rsidR="001731F6" w:rsidRDefault="00E01E6F">
            <w:pPr>
              <w:widowControl w:val="0"/>
              <w:spacing w:line="240" w:lineRule="auto"/>
              <w:jc w:val="center"/>
            </w:pPr>
            <w:r>
              <w:t>Release cable</w:t>
            </w:r>
          </w:p>
        </w:tc>
        <w:tc>
          <w:tcPr>
            <w:tcW w:w="4680" w:type="dxa"/>
            <w:tcBorders>
              <w:top w:val="nil"/>
              <w:left w:val="nil"/>
              <w:bottom w:val="nil"/>
              <w:right w:val="nil"/>
            </w:tcBorders>
            <w:shd w:val="clear" w:color="auto" w:fill="auto"/>
            <w:tcMar>
              <w:top w:w="100" w:type="dxa"/>
              <w:left w:w="100" w:type="dxa"/>
              <w:bottom w:w="100" w:type="dxa"/>
              <w:right w:w="100" w:type="dxa"/>
            </w:tcMar>
          </w:tcPr>
          <w:p w14:paraId="4AB1813C" w14:textId="77777777" w:rsidR="001731F6" w:rsidRDefault="00E01E6F">
            <w:pPr>
              <w:widowControl w:val="0"/>
              <w:spacing w:line="240" w:lineRule="auto"/>
              <w:jc w:val="center"/>
            </w:pPr>
            <w:r>
              <w:t>Release anode</w:t>
            </w:r>
          </w:p>
        </w:tc>
      </w:tr>
      <w:tr w:rsidR="001731F6" w14:paraId="60E25AD6"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2342E43D" w14:textId="77777777" w:rsidR="001731F6" w:rsidRDefault="00E01E6F">
            <w:pPr>
              <w:widowControl w:val="0"/>
              <w:spacing w:line="240" w:lineRule="auto"/>
              <w:jc w:val="center"/>
            </w:pPr>
            <w:r>
              <w:rPr>
                <w:noProof/>
              </w:rPr>
              <w:drawing>
                <wp:inline distT="114300" distB="114300" distL="114300" distR="114300" wp14:anchorId="64146240" wp14:editId="7D0A253C">
                  <wp:extent cx="2064856" cy="1690688"/>
                  <wp:effectExtent l="0" t="0" r="0" b="0"/>
                  <wp:docPr id="2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6"/>
                          <a:srcRect t="20654" b="17884"/>
                          <a:stretch>
                            <a:fillRect/>
                          </a:stretch>
                        </pic:blipFill>
                        <pic:spPr>
                          <a:xfrm>
                            <a:off x="0" y="0"/>
                            <a:ext cx="2064856" cy="1690688"/>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583ABFF1" w14:textId="77777777" w:rsidR="001731F6" w:rsidRDefault="00E01E6F">
            <w:pPr>
              <w:widowControl w:val="0"/>
              <w:spacing w:line="240" w:lineRule="auto"/>
              <w:jc w:val="center"/>
            </w:pPr>
            <w:r>
              <w:rPr>
                <w:noProof/>
              </w:rPr>
              <w:drawing>
                <wp:inline distT="114300" distB="114300" distL="114300" distR="114300" wp14:anchorId="094375E5" wp14:editId="7C0E98D8">
                  <wp:extent cx="1685925" cy="1728715"/>
                  <wp:effectExtent l="0" t="0" r="0" b="0"/>
                  <wp:docPr id="3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7"/>
                          <a:srcRect t="11083" b="11586"/>
                          <a:stretch>
                            <a:fillRect/>
                          </a:stretch>
                        </pic:blipFill>
                        <pic:spPr>
                          <a:xfrm>
                            <a:off x="0" y="0"/>
                            <a:ext cx="1685925" cy="1728715"/>
                          </a:xfrm>
                          <a:prstGeom prst="rect">
                            <a:avLst/>
                          </a:prstGeom>
                          <a:ln/>
                        </pic:spPr>
                      </pic:pic>
                    </a:graphicData>
                  </a:graphic>
                </wp:inline>
              </w:drawing>
            </w:r>
          </w:p>
        </w:tc>
      </w:tr>
      <w:tr w:rsidR="001731F6" w14:paraId="556D00C5"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66C3BF39" w14:textId="77777777" w:rsidR="001731F6" w:rsidRDefault="00E01E6F">
            <w:pPr>
              <w:widowControl w:val="0"/>
              <w:spacing w:line="240" w:lineRule="auto"/>
              <w:jc w:val="center"/>
            </w:pPr>
            <w:r>
              <w:t>Release tester</w:t>
            </w:r>
          </w:p>
        </w:tc>
        <w:tc>
          <w:tcPr>
            <w:tcW w:w="4680" w:type="dxa"/>
            <w:tcBorders>
              <w:top w:val="nil"/>
              <w:left w:val="nil"/>
              <w:bottom w:val="nil"/>
              <w:right w:val="nil"/>
            </w:tcBorders>
            <w:shd w:val="clear" w:color="auto" w:fill="auto"/>
            <w:tcMar>
              <w:top w:w="100" w:type="dxa"/>
              <w:left w:w="100" w:type="dxa"/>
              <w:bottom w:w="100" w:type="dxa"/>
              <w:right w:w="100" w:type="dxa"/>
            </w:tcMar>
          </w:tcPr>
          <w:p w14:paraId="7E8BD4BB" w14:textId="77777777" w:rsidR="001731F6" w:rsidRDefault="00E01E6F">
            <w:pPr>
              <w:widowControl w:val="0"/>
              <w:spacing w:line="240" w:lineRule="auto"/>
              <w:jc w:val="center"/>
            </w:pPr>
            <w:proofErr w:type="spellStart"/>
            <w:r>
              <w:t>Dropcam</w:t>
            </w:r>
            <w:proofErr w:type="spellEnd"/>
            <w:r>
              <w:t xml:space="preserve"> charger</w:t>
            </w:r>
          </w:p>
        </w:tc>
      </w:tr>
    </w:tbl>
    <w:p w14:paraId="51C362B4" w14:textId="77777777" w:rsidR="001731F6" w:rsidRDefault="00E01E6F">
      <w:pPr>
        <w:jc w:val="center"/>
      </w:pPr>
      <w:r>
        <w:br w:type="page"/>
      </w:r>
    </w:p>
    <w:p w14:paraId="4FAE64C3" w14:textId="77777777" w:rsidR="001731F6" w:rsidRDefault="00E01E6F">
      <w:pPr>
        <w:pStyle w:val="Heading2"/>
      </w:pPr>
      <w:bookmarkStart w:id="99" w:name="_jppm7g80hlun" w:colFirst="0" w:colLast="0"/>
      <w:bookmarkEnd w:id="99"/>
      <w:r>
        <w:lastRenderedPageBreak/>
        <w:t>Troubleshooting</w:t>
      </w:r>
    </w:p>
    <w:p w14:paraId="705C70B7" w14:textId="77777777" w:rsidR="001731F6" w:rsidRDefault="001731F6"/>
    <w:p w14:paraId="255D218E" w14:textId="77777777" w:rsidR="001731F6" w:rsidRDefault="00E01E6F">
      <w:pPr>
        <w:pStyle w:val="Heading3"/>
      </w:pPr>
      <w:bookmarkStart w:id="100" w:name="_35mrpupuqgcu" w:colFirst="0" w:colLast="0"/>
      <w:bookmarkEnd w:id="100"/>
      <w:r>
        <w:rPr>
          <w:b/>
        </w:rPr>
        <w:t>Problem:</w:t>
      </w:r>
      <w:r>
        <w:t xml:space="preserve"> </w:t>
      </w:r>
      <w:proofErr w:type="spellStart"/>
      <w:r>
        <w:t>Teraterm</w:t>
      </w:r>
      <w:proofErr w:type="spellEnd"/>
      <w:r>
        <w:t xml:space="preserve"> is showing nonsense characters.</w:t>
      </w:r>
    </w:p>
    <w:p w14:paraId="00DD0ED8" w14:textId="77777777" w:rsidR="001731F6" w:rsidRDefault="001731F6"/>
    <w:p w14:paraId="3B8F282B" w14:textId="77777777" w:rsidR="001731F6" w:rsidRDefault="00E01E6F">
      <w:r>
        <w:rPr>
          <w:noProof/>
        </w:rPr>
        <w:drawing>
          <wp:inline distT="114300" distB="114300" distL="114300" distR="114300" wp14:anchorId="570AA1AF" wp14:editId="4DE9A34B">
            <wp:extent cx="3314700" cy="180975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r="44230" b="45868"/>
                    <a:stretch>
                      <a:fillRect/>
                    </a:stretch>
                  </pic:blipFill>
                  <pic:spPr>
                    <a:xfrm>
                      <a:off x="0" y="0"/>
                      <a:ext cx="3314700" cy="1809750"/>
                    </a:xfrm>
                    <a:prstGeom prst="rect">
                      <a:avLst/>
                    </a:prstGeom>
                    <a:ln/>
                  </pic:spPr>
                </pic:pic>
              </a:graphicData>
            </a:graphic>
          </wp:inline>
        </w:drawing>
      </w:r>
    </w:p>
    <w:p w14:paraId="7E04E032" w14:textId="77777777" w:rsidR="001731F6" w:rsidRDefault="001731F6"/>
    <w:p w14:paraId="1C19DD05" w14:textId="77777777" w:rsidR="001731F6" w:rsidRDefault="00E01E6F">
      <w:pPr>
        <w:rPr>
          <w:sz w:val="28"/>
          <w:szCs w:val="28"/>
        </w:rPr>
      </w:pPr>
      <w:r>
        <w:rPr>
          <w:b/>
          <w:sz w:val="28"/>
          <w:szCs w:val="28"/>
        </w:rPr>
        <w:t xml:space="preserve">Solution: </w:t>
      </w:r>
      <w:r>
        <w:rPr>
          <w:rFonts w:ascii="Arial Unicode MS" w:eastAsia="Arial Unicode MS" w:hAnsi="Arial Unicode MS" w:cs="Arial Unicode MS"/>
          <w:sz w:val="28"/>
          <w:szCs w:val="28"/>
        </w:rPr>
        <w:t>Make sure the BAUD RATE is set to 57600 under Setup → Serial Port</w:t>
      </w:r>
    </w:p>
    <w:p w14:paraId="2740D03A" w14:textId="77777777" w:rsidR="001731F6" w:rsidRDefault="001731F6"/>
    <w:p w14:paraId="7C80F884" w14:textId="77777777" w:rsidR="001731F6" w:rsidRDefault="001731F6"/>
    <w:p w14:paraId="7ACAC9AC" w14:textId="77777777" w:rsidR="001731F6" w:rsidRDefault="00A62E0D">
      <w:r>
        <w:pict w14:anchorId="172A6398">
          <v:rect id="_x0000_i1025" style="width:0;height:1.5pt" o:hralign="center" o:hrstd="t" o:hr="t" fillcolor="#a0a0a0" stroked="f"/>
        </w:pict>
      </w:r>
    </w:p>
    <w:p w14:paraId="50A7D713" w14:textId="77777777" w:rsidR="001731F6" w:rsidRDefault="001731F6"/>
    <w:p w14:paraId="51F2DD07" w14:textId="77777777" w:rsidR="001731F6" w:rsidRDefault="00E01E6F">
      <w:pPr>
        <w:pStyle w:val="Heading3"/>
      </w:pPr>
      <w:bookmarkStart w:id="101" w:name="_fkkw02ly385s" w:colFirst="0" w:colLast="0"/>
      <w:bookmarkEnd w:id="101"/>
      <w:r>
        <w:rPr>
          <w:b/>
        </w:rPr>
        <w:t xml:space="preserve">Problem: </w:t>
      </w:r>
      <w:r>
        <w:t xml:space="preserve">When I open </w:t>
      </w:r>
      <w:proofErr w:type="spellStart"/>
      <w:r>
        <w:t>Teraterm</w:t>
      </w:r>
      <w:proofErr w:type="spellEnd"/>
      <w:r>
        <w:t xml:space="preserve">, I don’t see any response from the </w:t>
      </w:r>
      <w:proofErr w:type="spellStart"/>
      <w:r>
        <w:t>Dropcam</w:t>
      </w:r>
      <w:proofErr w:type="spellEnd"/>
      <w:r>
        <w:t>, even though the magnet is out and the USB cable is plugged in.</w:t>
      </w:r>
    </w:p>
    <w:p w14:paraId="6D16294F" w14:textId="77777777" w:rsidR="001731F6" w:rsidRDefault="001731F6">
      <w:pPr>
        <w:rPr>
          <w:b/>
          <w:sz w:val="28"/>
          <w:szCs w:val="28"/>
        </w:rPr>
      </w:pPr>
    </w:p>
    <w:p w14:paraId="063BBEC1" w14:textId="77777777" w:rsidR="001731F6" w:rsidRDefault="00E01E6F">
      <w:pPr>
        <w:rPr>
          <w:sz w:val="28"/>
          <w:szCs w:val="28"/>
        </w:rPr>
      </w:pPr>
      <w:r>
        <w:rPr>
          <w:b/>
          <w:sz w:val="28"/>
          <w:szCs w:val="28"/>
        </w:rPr>
        <w:t xml:space="preserve">Solution: </w:t>
      </w:r>
      <w:r>
        <w:rPr>
          <w:sz w:val="28"/>
          <w:szCs w:val="28"/>
        </w:rPr>
        <w:t xml:space="preserve">Check the COM port of the </w:t>
      </w:r>
      <w:proofErr w:type="spellStart"/>
      <w:r>
        <w:rPr>
          <w:sz w:val="28"/>
          <w:szCs w:val="28"/>
        </w:rPr>
        <w:t>Dropcam</w:t>
      </w:r>
      <w:proofErr w:type="spellEnd"/>
      <w:r>
        <w:rPr>
          <w:sz w:val="28"/>
          <w:szCs w:val="28"/>
        </w:rPr>
        <w:t>.</w:t>
      </w:r>
    </w:p>
    <w:p w14:paraId="3D1199C0" w14:textId="77777777" w:rsidR="001731F6" w:rsidRDefault="001731F6">
      <w:pPr>
        <w:rPr>
          <w:sz w:val="28"/>
          <w:szCs w:val="28"/>
        </w:rPr>
      </w:pPr>
    </w:p>
    <w:p w14:paraId="674437F5" w14:textId="77777777" w:rsidR="001731F6" w:rsidRDefault="001731F6"/>
    <w:p w14:paraId="3F23B0B5" w14:textId="77777777" w:rsidR="001731F6" w:rsidRDefault="00A62E0D">
      <w:r>
        <w:pict w14:anchorId="503B6E8C">
          <v:rect id="_x0000_i1026" style="width:0;height:1.5pt" o:hralign="center" o:hrstd="t" o:hr="t" fillcolor="#a0a0a0" stroked="f"/>
        </w:pict>
      </w:r>
    </w:p>
    <w:p w14:paraId="573EEF83" w14:textId="77777777" w:rsidR="001731F6" w:rsidRDefault="001731F6"/>
    <w:p w14:paraId="247753AD" w14:textId="77777777" w:rsidR="001731F6" w:rsidRDefault="00E01E6F">
      <w:pPr>
        <w:pStyle w:val="Heading3"/>
      </w:pPr>
      <w:bookmarkStart w:id="102" w:name="_sprg3pqxwoeq" w:colFirst="0" w:colLast="0"/>
      <w:bookmarkEnd w:id="102"/>
      <w:r>
        <w:rPr>
          <w:b/>
        </w:rPr>
        <w:t xml:space="preserve">Problem: </w:t>
      </w:r>
      <w:r>
        <w:t>Error occurs when opening Tera Term “Cannot open COM. Not found.”</w:t>
      </w:r>
    </w:p>
    <w:p w14:paraId="10D1DA95" w14:textId="77777777" w:rsidR="001731F6" w:rsidRDefault="001731F6"/>
    <w:p w14:paraId="5DBB4B96" w14:textId="77777777" w:rsidR="001731F6" w:rsidRDefault="00E01E6F">
      <w:pPr>
        <w:rPr>
          <w:sz w:val="28"/>
          <w:szCs w:val="28"/>
        </w:rPr>
      </w:pPr>
      <w:r>
        <w:rPr>
          <w:b/>
          <w:sz w:val="28"/>
          <w:szCs w:val="28"/>
        </w:rPr>
        <w:t xml:space="preserve">Solution: </w:t>
      </w:r>
      <w:r>
        <w:rPr>
          <w:sz w:val="28"/>
          <w:szCs w:val="28"/>
        </w:rPr>
        <w:t xml:space="preserve">Close Tera Term. Check to make sure the </w:t>
      </w:r>
      <w:proofErr w:type="spellStart"/>
      <w:r>
        <w:rPr>
          <w:sz w:val="28"/>
          <w:szCs w:val="28"/>
        </w:rPr>
        <w:t>Dropcam</w:t>
      </w:r>
      <w:proofErr w:type="spellEnd"/>
      <w:r>
        <w:rPr>
          <w:sz w:val="28"/>
          <w:szCs w:val="28"/>
        </w:rPr>
        <w:t xml:space="preserve"> is on (camera magnet removed) and that the USB cable is firmly inserted.</w:t>
      </w:r>
    </w:p>
    <w:p w14:paraId="754FA1F0" w14:textId="77777777" w:rsidR="001731F6" w:rsidRDefault="001731F6">
      <w:pPr>
        <w:rPr>
          <w:sz w:val="28"/>
          <w:szCs w:val="28"/>
        </w:rPr>
      </w:pPr>
    </w:p>
    <w:p w14:paraId="0B047C56" w14:textId="77777777" w:rsidR="001731F6" w:rsidRDefault="00E01E6F">
      <w:pPr>
        <w:rPr>
          <w:sz w:val="28"/>
          <w:szCs w:val="28"/>
        </w:rPr>
      </w:pPr>
      <w:r>
        <w:rPr>
          <w:sz w:val="28"/>
          <w:szCs w:val="28"/>
        </w:rPr>
        <w:lastRenderedPageBreak/>
        <w:t>If the problem persists, check the COM port.</w:t>
      </w:r>
    </w:p>
    <w:p w14:paraId="4622A45E" w14:textId="77777777" w:rsidR="001731F6" w:rsidRDefault="001731F6">
      <w:pPr>
        <w:rPr>
          <w:sz w:val="28"/>
          <w:szCs w:val="28"/>
        </w:rPr>
      </w:pPr>
    </w:p>
    <w:p w14:paraId="3A087BAC" w14:textId="77777777" w:rsidR="001731F6" w:rsidRDefault="00E01E6F">
      <w:pPr>
        <w:rPr>
          <w:sz w:val="28"/>
          <w:szCs w:val="28"/>
        </w:rPr>
      </w:pPr>
      <w:r>
        <w:rPr>
          <w:sz w:val="28"/>
          <w:szCs w:val="28"/>
        </w:rPr>
        <w:t>Reopen Tera Term.</w:t>
      </w:r>
    </w:p>
    <w:p w14:paraId="727D40EF" w14:textId="77777777" w:rsidR="001731F6" w:rsidRDefault="001731F6">
      <w:pPr>
        <w:rPr>
          <w:sz w:val="28"/>
          <w:szCs w:val="28"/>
        </w:rPr>
      </w:pPr>
    </w:p>
    <w:p w14:paraId="4A310DA8" w14:textId="77777777" w:rsidR="001731F6" w:rsidRDefault="00A62E0D">
      <w:pPr>
        <w:rPr>
          <w:sz w:val="28"/>
          <w:szCs w:val="28"/>
        </w:rPr>
      </w:pPr>
      <w:r>
        <w:pict w14:anchorId="130CD0C5">
          <v:rect id="_x0000_i1027" style="width:0;height:1.5pt" o:hralign="center" o:hrstd="t" o:hr="t" fillcolor="#a0a0a0" stroked="f"/>
        </w:pict>
      </w:r>
    </w:p>
    <w:p w14:paraId="56E5B12F" w14:textId="77777777" w:rsidR="001731F6" w:rsidRDefault="00E01E6F">
      <w:pPr>
        <w:pStyle w:val="Heading3"/>
      </w:pPr>
      <w:bookmarkStart w:id="103" w:name="_mq6jra4sxp9x" w:colFirst="0" w:colLast="0"/>
      <w:bookmarkEnd w:id="103"/>
      <w:r>
        <w:rPr>
          <w:b/>
        </w:rPr>
        <w:t>Problem:</w:t>
      </w:r>
      <w:r>
        <w:t xml:space="preserve"> Tera Term shows [disconnected]</w:t>
      </w:r>
    </w:p>
    <w:p w14:paraId="44CB3908" w14:textId="77777777" w:rsidR="001731F6" w:rsidRDefault="001731F6"/>
    <w:p w14:paraId="4357C365" w14:textId="77777777" w:rsidR="001731F6" w:rsidRDefault="00E01E6F">
      <w:pPr>
        <w:rPr>
          <w:sz w:val="28"/>
          <w:szCs w:val="28"/>
        </w:rPr>
      </w:pPr>
      <w:r>
        <w:rPr>
          <w:b/>
          <w:sz w:val="28"/>
          <w:szCs w:val="28"/>
        </w:rPr>
        <w:t>Solution:</w:t>
      </w:r>
      <w:r>
        <w:rPr>
          <w:sz w:val="28"/>
          <w:szCs w:val="28"/>
        </w:rPr>
        <w:t xml:space="preserve"> First, check to make sure the </w:t>
      </w:r>
      <w:proofErr w:type="spellStart"/>
      <w:r>
        <w:rPr>
          <w:sz w:val="28"/>
          <w:szCs w:val="28"/>
        </w:rPr>
        <w:t>Dropcam</w:t>
      </w:r>
      <w:proofErr w:type="spellEnd"/>
      <w:r>
        <w:rPr>
          <w:sz w:val="28"/>
          <w:szCs w:val="28"/>
        </w:rPr>
        <w:t xml:space="preserve"> is on (camera magnet removed) and that the USB cable is firmly inserted.</w:t>
      </w:r>
    </w:p>
    <w:p w14:paraId="18EFCB37" w14:textId="77777777" w:rsidR="001731F6" w:rsidRDefault="001731F6">
      <w:pPr>
        <w:rPr>
          <w:sz w:val="28"/>
          <w:szCs w:val="28"/>
        </w:rPr>
      </w:pPr>
    </w:p>
    <w:p w14:paraId="4253C86F" w14:textId="77777777" w:rsidR="001731F6" w:rsidRDefault="00E01E6F">
      <w:pPr>
        <w:rPr>
          <w:sz w:val="28"/>
          <w:szCs w:val="28"/>
        </w:rPr>
      </w:pPr>
      <w:r>
        <w:rPr>
          <w:sz w:val="28"/>
          <w:szCs w:val="28"/>
        </w:rPr>
        <w:t xml:space="preserve">First, check to make sure there are no other programs connected to the </w:t>
      </w:r>
      <w:proofErr w:type="spellStart"/>
      <w:r>
        <w:rPr>
          <w:sz w:val="28"/>
          <w:szCs w:val="28"/>
        </w:rPr>
        <w:t>Dropcam</w:t>
      </w:r>
      <w:proofErr w:type="spellEnd"/>
      <w:r>
        <w:rPr>
          <w:sz w:val="28"/>
          <w:szCs w:val="28"/>
        </w:rPr>
        <w:t xml:space="preserve"> (e.g. another Tera Term window, or the Data Downloader).</w:t>
      </w:r>
    </w:p>
    <w:p w14:paraId="233D20CB" w14:textId="77777777" w:rsidR="001731F6" w:rsidRDefault="001731F6">
      <w:pPr>
        <w:rPr>
          <w:sz w:val="28"/>
          <w:szCs w:val="28"/>
        </w:rPr>
      </w:pPr>
    </w:p>
    <w:p w14:paraId="7B1FD6BF" w14:textId="77777777" w:rsidR="001731F6" w:rsidRDefault="00E01E6F">
      <w:pPr>
        <w:rPr>
          <w:sz w:val="28"/>
          <w:szCs w:val="28"/>
        </w:rPr>
      </w:pPr>
      <w:r>
        <w:rPr>
          <w:sz w:val="28"/>
          <w:szCs w:val="28"/>
        </w:rPr>
        <w:t>Otherwise, check the COM port.</w:t>
      </w:r>
    </w:p>
    <w:p w14:paraId="0F7E56C6" w14:textId="77777777" w:rsidR="001731F6" w:rsidRDefault="001731F6"/>
    <w:p w14:paraId="7CD3A74B" w14:textId="77777777" w:rsidR="001731F6" w:rsidRDefault="00A62E0D">
      <w:r>
        <w:pict w14:anchorId="6DB1DC39">
          <v:rect id="_x0000_i1028" style="width:0;height:1.5pt" o:hralign="center" o:hrstd="t" o:hr="t" fillcolor="#a0a0a0" stroked="f"/>
        </w:pict>
      </w:r>
    </w:p>
    <w:p w14:paraId="5EC5DF61" w14:textId="77777777" w:rsidR="001731F6" w:rsidRDefault="00E01E6F">
      <w:pPr>
        <w:pStyle w:val="Heading3"/>
      </w:pPr>
      <w:bookmarkStart w:id="104" w:name="_f0gltedq81ja" w:colFirst="0" w:colLast="0"/>
      <w:bookmarkEnd w:id="104"/>
      <w:r>
        <w:rPr>
          <w:b/>
        </w:rPr>
        <w:t xml:space="preserve">Problem: </w:t>
      </w:r>
      <w:r>
        <w:t>Tera Term showing “Bad Command”.</w:t>
      </w:r>
    </w:p>
    <w:p w14:paraId="6817853F" w14:textId="77777777" w:rsidR="001731F6" w:rsidRDefault="001731F6">
      <w:pPr>
        <w:rPr>
          <w:sz w:val="28"/>
          <w:szCs w:val="28"/>
        </w:rPr>
      </w:pPr>
    </w:p>
    <w:p w14:paraId="695FA923" w14:textId="77777777" w:rsidR="001731F6" w:rsidRDefault="00E01E6F">
      <w:pPr>
        <w:rPr>
          <w:sz w:val="28"/>
          <w:szCs w:val="28"/>
        </w:rPr>
      </w:pPr>
      <w:r>
        <w:rPr>
          <w:b/>
          <w:sz w:val="28"/>
          <w:szCs w:val="28"/>
        </w:rPr>
        <w:t>Solution:</w:t>
      </w:r>
      <w:r>
        <w:rPr>
          <w:sz w:val="28"/>
          <w:szCs w:val="28"/>
        </w:rPr>
        <w:t xml:space="preserve"> Don’t worry this is normal. Carry on with whatever you were doing.</w:t>
      </w:r>
    </w:p>
    <w:p w14:paraId="15E88919" w14:textId="77777777" w:rsidR="001731F6" w:rsidRDefault="001731F6"/>
    <w:p w14:paraId="14E02E58" w14:textId="77777777" w:rsidR="001731F6" w:rsidRDefault="00A62E0D">
      <w:r>
        <w:pict w14:anchorId="5B5A5B8F">
          <v:rect id="_x0000_i1029" style="width:0;height:1.5pt" o:hralign="center" o:hrstd="t" o:hr="t" fillcolor="#a0a0a0" stroked="f"/>
        </w:pict>
      </w:r>
    </w:p>
    <w:p w14:paraId="775EAA86" w14:textId="77777777" w:rsidR="001731F6" w:rsidRDefault="00E01E6F">
      <w:pPr>
        <w:pStyle w:val="Heading3"/>
      </w:pPr>
      <w:bookmarkStart w:id="105" w:name="_7058quv9n5jl" w:colFirst="0" w:colLast="0"/>
      <w:bookmarkEnd w:id="105"/>
      <w:r>
        <w:rPr>
          <w:b/>
        </w:rPr>
        <w:t>Problem</w:t>
      </w:r>
      <w:r>
        <w:t>: Camera continually disconnects from USB at irregular intervals.</w:t>
      </w:r>
    </w:p>
    <w:p w14:paraId="05C0DE9A" w14:textId="77777777" w:rsidR="001731F6" w:rsidRDefault="001731F6"/>
    <w:p w14:paraId="5328809A" w14:textId="77777777" w:rsidR="001731F6" w:rsidRDefault="00E01E6F">
      <w:pPr>
        <w:rPr>
          <w:sz w:val="28"/>
          <w:szCs w:val="28"/>
        </w:rPr>
      </w:pPr>
      <w:r>
        <w:rPr>
          <w:b/>
          <w:sz w:val="28"/>
          <w:szCs w:val="28"/>
        </w:rPr>
        <w:t>Solution</w:t>
      </w:r>
      <w:r>
        <w:rPr>
          <w:sz w:val="28"/>
          <w:szCs w:val="28"/>
        </w:rPr>
        <w:t>: Most likely this is due to the beacon being on while trying to connect to the Drop-cam USB. Try turning off the beacon by fully screwing the magnet switch in.</w:t>
      </w:r>
    </w:p>
    <w:p w14:paraId="03D05885" w14:textId="77777777" w:rsidR="00786902" w:rsidRDefault="00A62E0D" w:rsidP="00786902">
      <w:pPr>
        <w:rPr>
          <w:ins w:id="106" w:author="Whitney Goodell" w:date="2020-03-13T14:26:00Z"/>
          <w:sz w:val="28"/>
          <w:szCs w:val="28"/>
        </w:rPr>
      </w:pPr>
      <w:ins w:id="107" w:author="Whitney Goodell" w:date="2020-03-13T14:26:00Z">
        <w:r>
          <w:pict w14:anchorId="5B82F795">
            <v:rect id="_x0000_i1030" style="width:0;height:1.5pt" o:hralign="center" o:hrstd="t" o:hr="t" fillcolor="#a0a0a0" stroked="f"/>
          </w:pict>
        </w:r>
      </w:ins>
    </w:p>
    <w:p w14:paraId="6AE08C14" w14:textId="7650CDC1" w:rsidR="00786902" w:rsidRDefault="00786902" w:rsidP="00786902">
      <w:pPr>
        <w:pStyle w:val="Heading3"/>
        <w:rPr>
          <w:ins w:id="108" w:author="Whitney Goodell" w:date="2020-03-13T14:26:00Z"/>
        </w:rPr>
      </w:pPr>
      <w:ins w:id="109" w:author="Whitney Goodell" w:date="2020-03-13T14:26:00Z">
        <w:r>
          <w:rPr>
            <w:b/>
          </w:rPr>
          <w:t>Problem:</w:t>
        </w:r>
        <w:r>
          <w:t xml:space="preserve"> </w:t>
        </w:r>
      </w:ins>
      <w:ins w:id="110" w:author="Whitney Goodell" w:date="2020-03-13T14:27:00Z">
        <w:r>
          <w:t>Camera stuck in start-up menu, preventin</w:t>
        </w:r>
      </w:ins>
      <w:ins w:id="111" w:author="Whitney Goodell" w:date="2020-03-13T14:28:00Z">
        <w:r>
          <w:t>g video recording from occurring.</w:t>
        </w:r>
      </w:ins>
    </w:p>
    <w:p w14:paraId="436ACA16" w14:textId="77777777" w:rsidR="00786902" w:rsidRDefault="00786902" w:rsidP="00786902">
      <w:pPr>
        <w:rPr>
          <w:ins w:id="112" w:author="Whitney Goodell" w:date="2020-03-13T14:26:00Z"/>
        </w:rPr>
      </w:pPr>
    </w:p>
    <w:p w14:paraId="7D1CB670" w14:textId="74A07B74" w:rsidR="00786902" w:rsidRPr="00BD15F1" w:rsidRDefault="00786902" w:rsidP="00786902">
      <w:pPr>
        <w:rPr>
          <w:ins w:id="113" w:author="Whitney Goodell" w:date="2020-03-13T14:26:00Z"/>
          <w:sz w:val="28"/>
          <w:szCs w:val="28"/>
          <w:rPrChange w:id="114" w:author="Whitney Goodell" w:date="2020-03-13T14:32:00Z">
            <w:rPr>
              <w:ins w:id="115" w:author="Whitney Goodell" w:date="2020-03-13T14:26:00Z"/>
            </w:rPr>
          </w:rPrChange>
        </w:rPr>
      </w:pPr>
      <w:ins w:id="116" w:author="Whitney Goodell" w:date="2020-03-13T14:26:00Z">
        <w:r>
          <w:rPr>
            <w:b/>
            <w:sz w:val="28"/>
            <w:szCs w:val="28"/>
          </w:rPr>
          <w:lastRenderedPageBreak/>
          <w:t>Solution:</w:t>
        </w:r>
        <w:r>
          <w:rPr>
            <w:sz w:val="28"/>
            <w:szCs w:val="28"/>
          </w:rPr>
          <w:t xml:space="preserve"> </w:t>
        </w:r>
      </w:ins>
      <w:ins w:id="117" w:author="Whitney Goodell" w:date="2020-03-13T14:32:00Z">
        <w:r w:rsidR="00BD15F1">
          <w:rPr>
            <w:sz w:val="28"/>
            <w:szCs w:val="28"/>
          </w:rPr>
          <w:t xml:space="preserve">Connect to the camera via Tera Term window, press “v” to toggle camera on. </w:t>
        </w:r>
      </w:ins>
      <w:ins w:id="118" w:author="Whitney Goodell" w:date="2020-03-13T14:28:00Z">
        <w:r>
          <w:rPr>
            <w:sz w:val="28"/>
            <w:szCs w:val="28"/>
          </w:rPr>
          <w:t xml:space="preserve">Manually go through camera settings </w:t>
        </w:r>
      </w:ins>
      <w:ins w:id="119" w:author="Whitney Goodell" w:date="2020-03-13T14:33:00Z">
        <w:r w:rsidR="00BD15F1">
          <w:rPr>
            <w:sz w:val="28"/>
            <w:szCs w:val="28"/>
          </w:rPr>
          <w:t xml:space="preserve">(on camera interface) </w:t>
        </w:r>
      </w:ins>
      <w:ins w:id="120" w:author="Whitney Goodell" w:date="2020-03-13T14:28:00Z">
        <w:r>
          <w:rPr>
            <w:sz w:val="28"/>
            <w:szCs w:val="28"/>
          </w:rPr>
          <w:t>to set everything as detailed in [</w:t>
        </w:r>
      </w:ins>
      <w:ins w:id="121" w:author="Whitney Goodell" w:date="2020-03-13T14:29:00Z">
        <w:r>
          <w:rPr>
            <w:sz w:val="28"/>
            <w:szCs w:val="28"/>
          </w:rPr>
          <w:t xml:space="preserve">PDF </w:t>
        </w:r>
      </w:ins>
      <w:ins w:id="122" w:author="Whitney Goodell" w:date="2020-03-13T14:28:00Z">
        <w:r>
          <w:rPr>
            <w:sz w:val="28"/>
            <w:szCs w:val="28"/>
          </w:rPr>
          <w:t xml:space="preserve">documentation of </w:t>
        </w:r>
      </w:ins>
      <w:ins w:id="123" w:author="Whitney Goodell" w:date="2020-03-13T14:29:00Z">
        <w:r>
          <w:rPr>
            <w:sz w:val="28"/>
            <w:szCs w:val="28"/>
          </w:rPr>
          <w:t>camera settings]</w:t>
        </w:r>
      </w:ins>
      <w:ins w:id="124" w:author="Whitney Goodell" w:date="2020-03-13T14:26:00Z">
        <w:r>
          <w:rPr>
            <w:sz w:val="28"/>
            <w:szCs w:val="28"/>
          </w:rPr>
          <w:t>.</w:t>
        </w:r>
      </w:ins>
    </w:p>
    <w:p w14:paraId="518FEEFB" w14:textId="77777777" w:rsidR="00786902" w:rsidRDefault="00A62E0D" w:rsidP="00786902">
      <w:pPr>
        <w:rPr>
          <w:ins w:id="125" w:author="Whitney Goodell" w:date="2020-03-13T14:26:00Z"/>
        </w:rPr>
      </w:pPr>
      <w:ins w:id="126" w:author="Whitney Goodell" w:date="2020-03-13T14:26:00Z">
        <w:r>
          <w:pict w14:anchorId="4A60EF7D">
            <v:rect id="_x0000_i1031" style="width:0;height:1.5pt" o:hralign="center" o:hrstd="t" o:hr="t" fillcolor="#a0a0a0" stroked="f"/>
          </w:pict>
        </w:r>
      </w:ins>
    </w:p>
    <w:p w14:paraId="53DA78CC" w14:textId="77777777" w:rsidR="001731F6" w:rsidRDefault="00E01E6F">
      <w:pPr>
        <w:rPr>
          <w:sz w:val="28"/>
          <w:szCs w:val="28"/>
        </w:rPr>
      </w:pPr>
      <w:r>
        <w:br w:type="page"/>
      </w:r>
    </w:p>
    <w:p w14:paraId="7F5916AD" w14:textId="77777777" w:rsidR="001731F6" w:rsidRDefault="00E01E6F">
      <w:pPr>
        <w:pStyle w:val="Heading2"/>
      </w:pPr>
      <w:bookmarkStart w:id="127" w:name="_irre9kpwe85t" w:colFirst="0" w:colLast="0"/>
      <w:bookmarkEnd w:id="127"/>
      <w:r>
        <w:lastRenderedPageBreak/>
        <w:t>Procedures</w:t>
      </w:r>
    </w:p>
    <w:p w14:paraId="17C7F29F" w14:textId="77777777" w:rsidR="001731F6" w:rsidRDefault="00E01E6F">
      <w:pPr>
        <w:pStyle w:val="Heading3"/>
      </w:pPr>
      <w:bookmarkStart w:id="128" w:name="_kn84vv7h4q1l" w:colFirst="0" w:colLast="0"/>
      <w:bookmarkEnd w:id="128"/>
      <w:r>
        <w:t>Connector Greasing Instructions</w:t>
      </w:r>
    </w:p>
    <w:p w14:paraId="6CB37655" w14:textId="77777777" w:rsidR="001731F6" w:rsidRDefault="00E01E6F">
      <w:r>
        <w:t>From: https://www.macartney.com/media/2609/subconn-handling-instructions.pdf</w:t>
      </w:r>
    </w:p>
    <w:p w14:paraId="3BCF7A0A" w14:textId="77777777" w:rsidR="001731F6" w:rsidRDefault="00E01E6F">
      <w:r>
        <w:rPr>
          <w:noProof/>
        </w:rPr>
        <w:drawing>
          <wp:inline distT="114300" distB="114300" distL="114300" distR="114300" wp14:anchorId="347769AC" wp14:editId="641DB476">
            <wp:extent cx="5943600" cy="175260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943600" cy="1752600"/>
                    </a:xfrm>
                    <a:prstGeom prst="rect">
                      <a:avLst/>
                    </a:prstGeom>
                    <a:ln/>
                  </pic:spPr>
                </pic:pic>
              </a:graphicData>
            </a:graphic>
          </wp:inline>
        </w:drawing>
      </w:r>
    </w:p>
    <w:p w14:paraId="21899F7C" w14:textId="77777777" w:rsidR="001731F6" w:rsidRDefault="00E01E6F">
      <w:pPr>
        <w:numPr>
          <w:ilvl w:val="0"/>
          <w:numId w:val="11"/>
        </w:numPr>
      </w:pPr>
      <w:r>
        <w:t xml:space="preserve">Connectors must be greased with </w:t>
      </w:r>
      <w:proofErr w:type="spellStart"/>
      <w:r>
        <w:t>Molykote</w:t>
      </w:r>
      <w:proofErr w:type="spellEnd"/>
      <w:r>
        <w:t xml:space="preserve"> 44 Medium before every mating.</w:t>
      </w:r>
    </w:p>
    <w:p w14:paraId="37B82752" w14:textId="77777777" w:rsidR="001731F6" w:rsidRDefault="00E01E6F">
      <w:pPr>
        <w:numPr>
          <w:ilvl w:val="0"/>
          <w:numId w:val="11"/>
        </w:numPr>
      </w:pPr>
      <w:r>
        <w:t>A layer of grease corresponding to minimum 1/10 of socket depth should be applied to the female connector.</w:t>
      </w:r>
    </w:p>
    <w:p w14:paraId="2EC9555F" w14:textId="77777777" w:rsidR="001731F6" w:rsidRDefault="00E01E6F">
      <w:pPr>
        <w:numPr>
          <w:ilvl w:val="0"/>
          <w:numId w:val="11"/>
        </w:numPr>
      </w:pPr>
      <w:r>
        <w:t>The inner edge of all sockets should be completely covered, and a thin transparent layer of grease left visible on the face of the connector.</w:t>
      </w:r>
    </w:p>
    <w:p w14:paraId="7CDCFC84" w14:textId="77777777" w:rsidR="001731F6" w:rsidRDefault="00E01E6F">
      <w:pPr>
        <w:numPr>
          <w:ilvl w:val="0"/>
          <w:numId w:val="11"/>
        </w:numPr>
      </w:pPr>
      <w:r>
        <w:t>After greasing, fully mate the male and female connector in order to secure optimal distribution of grease on pins and in sockets.</w:t>
      </w:r>
    </w:p>
    <w:p w14:paraId="44D06072" w14:textId="77777777" w:rsidR="001731F6" w:rsidRDefault="00E01E6F">
      <w:pPr>
        <w:numPr>
          <w:ilvl w:val="0"/>
          <w:numId w:val="11"/>
        </w:numPr>
      </w:pPr>
      <w:r>
        <w:t>To confirm that grease has been sufficiently applied, de-mate and check for grease on every male pin. Then re-mate the connector.</w:t>
      </w:r>
    </w:p>
    <w:p w14:paraId="0910BF12" w14:textId="77777777" w:rsidR="001731F6" w:rsidRDefault="00E01E6F">
      <w:pPr>
        <w:pStyle w:val="Heading3"/>
      </w:pPr>
      <w:bookmarkStart w:id="129" w:name="_t4ccycpx2rla" w:colFirst="0" w:colLast="0"/>
      <w:bookmarkEnd w:id="129"/>
      <w:r>
        <w:t>Checking the COM Port and Saving the Settings</w:t>
      </w:r>
    </w:p>
    <w:p w14:paraId="627EDE38" w14:textId="77777777" w:rsidR="001731F6" w:rsidRDefault="001731F6"/>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6420"/>
      </w:tblGrid>
      <w:tr w:rsidR="001731F6" w14:paraId="535AF20F" w14:textId="77777777">
        <w:tc>
          <w:tcPr>
            <w:tcW w:w="2940" w:type="dxa"/>
            <w:shd w:val="clear" w:color="auto" w:fill="auto"/>
            <w:tcMar>
              <w:top w:w="100" w:type="dxa"/>
              <w:left w:w="100" w:type="dxa"/>
              <w:bottom w:w="100" w:type="dxa"/>
              <w:right w:w="100" w:type="dxa"/>
            </w:tcMar>
          </w:tcPr>
          <w:p w14:paraId="381FEB87" w14:textId="77777777" w:rsidR="001731F6" w:rsidRDefault="00E01E6F">
            <w:r>
              <w:t>1. Open device manager.</w:t>
            </w:r>
          </w:p>
        </w:tc>
        <w:tc>
          <w:tcPr>
            <w:tcW w:w="6420" w:type="dxa"/>
            <w:shd w:val="clear" w:color="auto" w:fill="auto"/>
            <w:tcMar>
              <w:top w:w="100" w:type="dxa"/>
              <w:left w:w="100" w:type="dxa"/>
              <w:bottom w:w="100" w:type="dxa"/>
              <w:right w:w="100" w:type="dxa"/>
            </w:tcMar>
          </w:tcPr>
          <w:p w14:paraId="3B9B6413" w14:textId="77777777" w:rsidR="001731F6" w:rsidRDefault="00E01E6F">
            <w:r>
              <w:rPr>
                <w:noProof/>
              </w:rPr>
              <w:drawing>
                <wp:inline distT="114300" distB="114300" distL="114300" distR="114300" wp14:anchorId="62A10FEC" wp14:editId="57ECB0A4">
                  <wp:extent cx="3900488" cy="208113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r="28846" b="32763"/>
                          <a:stretch>
                            <a:fillRect/>
                          </a:stretch>
                        </pic:blipFill>
                        <pic:spPr>
                          <a:xfrm>
                            <a:off x="0" y="0"/>
                            <a:ext cx="3900488" cy="2081133"/>
                          </a:xfrm>
                          <a:prstGeom prst="rect">
                            <a:avLst/>
                          </a:prstGeom>
                          <a:ln/>
                        </pic:spPr>
                      </pic:pic>
                    </a:graphicData>
                  </a:graphic>
                </wp:inline>
              </w:drawing>
            </w:r>
          </w:p>
        </w:tc>
      </w:tr>
      <w:tr w:rsidR="001731F6" w14:paraId="7C8C5558" w14:textId="77777777">
        <w:tc>
          <w:tcPr>
            <w:tcW w:w="2940" w:type="dxa"/>
            <w:shd w:val="clear" w:color="auto" w:fill="auto"/>
            <w:tcMar>
              <w:top w:w="100" w:type="dxa"/>
              <w:left w:w="100" w:type="dxa"/>
              <w:bottom w:w="100" w:type="dxa"/>
              <w:right w:w="100" w:type="dxa"/>
            </w:tcMar>
          </w:tcPr>
          <w:p w14:paraId="63051C63" w14:textId="77777777" w:rsidR="001731F6" w:rsidRDefault="00E01E6F">
            <w:r>
              <w:lastRenderedPageBreak/>
              <w:t>2. In Device Manager, select Ports.</w:t>
            </w:r>
          </w:p>
        </w:tc>
        <w:tc>
          <w:tcPr>
            <w:tcW w:w="6420" w:type="dxa"/>
            <w:shd w:val="clear" w:color="auto" w:fill="auto"/>
            <w:tcMar>
              <w:top w:w="100" w:type="dxa"/>
              <w:left w:w="100" w:type="dxa"/>
              <w:bottom w:w="100" w:type="dxa"/>
              <w:right w:w="100" w:type="dxa"/>
            </w:tcMar>
          </w:tcPr>
          <w:p w14:paraId="561EF43B" w14:textId="77777777" w:rsidR="001731F6" w:rsidRDefault="00E01E6F">
            <w:r>
              <w:rPr>
                <w:noProof/>
              </w:rPr>
              <w:drawing>
                <wp:inline distT="114300" distB="114300" distL="114300" distR="114300" wp14:anchorId="2E41709A" wp14:editId="1F898270">
                  <wp:extent cx="3943350" cy="25908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r="28365" b="16239"/>
                          <a:stretch>
                            <a:fillRect/>
                          </a:stretch>
                        </pic:blipFill>
                        <pic:spPr>
                          <a:xfrm>
                            <a:off x="0" y="0"/>
                            <a:ext cx="3943350" cy="2590800"/>
                          </a:xfrm>
                          <a:prstGeom prst="rect">
                            <a:avLst/>
                          </a:prstGeom>
                          <a:ln/>
                        </pic:spPr>
                      </pic:pic>
                    </a:graphicData>
                  </a:graphic>
                </wp:inline>
              </w:drawing>
            </w:r>
          </w:p>
        </w:tc>
      </w:tr>
      <w:tr w:rsidR="001731F6" w14:paraId="7B8AC60A" w14:textId="77777777">
        <w:tc>
          <w:tcPr>
            <w:tcW w:w="2940" w:type="dxa"/>
            <w:shd w:val="clear" w:color="auto" w:fill="auto"/>
            <w:tcMar>
              <w:top w:w="100" w:type="dxa"/>
              <w:left w:w="100" w:type="dxa"/>
              <w:bottom w:w="100" w:type="dxa"/>
              <w:right w:w="100" w:type="dxa"/>
            </w:tcMar>
          </w:tcPr>
          <w:p w14:paraId="2EB30FF9" w14:textId="77777777" w:rsidR="001731F6" w:rsidRDefault="00E01E6F">
            <w:r>
              <w:rPr>
                <w:sz w:val="28"/>
                <w:szCs w:val="28"/>
              </w:rPr>
              <w:t>3. Check COM port number for “USB Serial Port” (in this case it is COM4)</w:t>
            </w:r>
          </w:p>
        </w:tc>
        <w:tc>
          <w:tcPr>
            <w:tcW w:w="6420" w:type="dxa"/>
            <w:shd w:val="clear" w:color="auto" w:fill="auto"/>
            <w:tcMar>
              <w:top w:w="100" w:type="dxa"/>
              <w:left w:w="100" w:type="dxa"/>
              <w:bottom w:w="100" w:type="dxa"/>
              <w:right w:w="100" w:type="dxa"/>
            </w:tcMar>
          </w:tcPr>
          <w:p w14:paraId="267898CD" w14:textId="77777777" w:rsidR="001731F6" w:rsidRDefault="00E01E6F">
            <w:r>
              <w:rPr>
                <w:noProof/>
              </w:rPr>
              <w:drawing>
                <wp:inline distT="114300" distB="114300" distL="114300" distR="114300" wp14:anchorId="795DC8E4" wp14:editId="1DF0DA9A">
                  <wp:extent cx="3943350" cy="265430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r="28685" b="14529"/>
                          <a:stretch>
                            <a:fillRect/>
                          </a:stretch>
                        </pic:blipFill>
                        <pic:spPr>
                          <a:xfrm>
                            <a:off x="0" y="0"/>
                            <a:ext cx="3943350" cy="2654300"/>
                          </a:xfrm>
                          <a:prstGeom prst="rect">
                            <a:avLst/>
                          </a:prstGeom>
                          <a:ln/>
                        </pic:spPr>
                      </pic:pic>
                    </a:graphicData>
                  </a:graphic>
                </wp:inline>
              </w:drawing>
            </w:r>
          </w:p>
        </w:tc>
      </w:tr>
      <w:tr w:rsidR="001731F6" w14:paraId="71E6B379" w14:textId="77777777">
        <w:tc>
          <w:tcPr>
            <w:tcW w:w="2940" w:type="dxa"/>
            <w:shd w:val="clear" w:color="auto" w:fill="auto"/>
            <w:tcMar>
              <w:top w:w="100" w:type="dxa"/>
              <w:left w:w="100" w:type="dxa"/>
              <w:bottom w:w="100" w:type="dxa"/>
              <w:right w:w="100" w:type="dxa"/>
            </w:tcMar>
          </w:tcPr>
          <w:p w14:paraId="15DC581C" w14:textId="77777777" w:rsidR="001731F6" w:rsidRDefault="00E01E6F">
            <w:r>
              <w:rPr>
                <w:rFonts w:ascii="Arial Unicode MS" w:eastAsia="Arial Unicode MS" w:hAnsi="Arial Unicode MS" w:cs="Arial Unicode MS"/>
                <w:sz w:val="28"/>
                <w:szCs w:val="28"/>
              </w:rPr>
              <w:t>4. Open Tera Term and go to Setup → Serial port...</w:t>
            </w:r>
          </w:p>
        </w:tc>
        <w:tc>
          <w:tcPr>
            <w:tcW w:w="6420" w:type="dxa"/>
            <w:shd w:val="clear" w:color="auto" w:fill="auto"/>
            <w:tcMar>
              <w:top w:w="100" w:type="dxa"/>
              <w:left w:w="100" w:type="dxa"/>
              <w:bottom w:w="100" w:type="dxa"/>
              <w:right w:w="100" w:type="dxa"/>
            </w:tcMar>
          </w:tcPr>
          <w:p w14:paraId="412CE1FE" w14:textId="77777777" w:rsidR="001731F6" w:rsidRDefault="00E01E6F">
            <w:r>
              <w:rPr>
                <w:noProof/>
              </w:rPr>
              <w:drawing>
                <wp:inline distT="114300" distB="114300" distL="114300" distR="114300" wp14:anchorId="3BFEFE84" wp14:editId="4076ED1D">
                  <wp:extent cx="3943350" cy="2006600"/>
                  <wp:effectExtent l="0" t="0" r="0" b="0"/>
                  <wp:docPr id="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t="14814" r="28685" b="20797"/>
                          <a:stretch>
                            <a:fillRect/>
                          </a:stretch>
                        </pic:blipFill>
                        <pic:spPr>
                          <a:xfrm>
                            <a:off x="0" y="0"/>
                            <a:ext cx="3943350" cy="2006600"/>
                          </a:xfrm>
                          <a:prstGeom prst="rect">
                            <a:avLst/>
                          </a:prstGeom>
                          <a:ln/>
                        </pic:spPr>
                      </pic:pic>
                    </a:graphicData>
                  </a:graphic>
                </wp:inline>
              </w:drawing>
            </w:r>
          </w:p>
        </w:tc>
      </w:tr>
      <w:tr w:rsidR="001731F6" w14:paraId="7B56B87E" w14:textId="77777777">
        <w:tc>
          <w:tcPr>
            <w:tcW w:w="2940" w:type="dxa"/>
            <w:shd w:val="clear" w:color="auto" w:fill="auto"/>
            <w:tcMar>
              <w:top w:w="100" w:type="dxa"/>
              <w:left w:w="100" w:type="dxa"/>
              <w:bottom w:w="100" w:type="dxa"/>
              <w:right w:w="100" w:type="dxa"/>
            </w:tcMar>
          </w:tcPr>
          <w:p w14:paraId="3A801FDE" w14:textId="77777777" w:rsidR="001731F6" w:rsidRDefault="00E01E6F">
            <w:pPr>
              <w:widowControl w:val="0"/>
              <w:pBdr>
                <w:top w:val="nil"/>
                <w:left w:val="nil"/>
                <w:bottom w:val="nil"/>
                <w:right w:val="nil"/>
                <w:between w:val="nil"/>
              </w:pBdr>
              <w:spacing w:line="240" w:lineRule="auto"/>
            </w:pPr>
            <w:r>
              <w:lastRenderedPageBreak/>
              <w:t>5. Change the Port: to the correct number (COM4 in this instance). Press OK.</w:t>
            </w:r>
          </w:p>
        </w:tc>
        <w:tc>
          <w:tcPr>
            <w:tcW w:w="6420" w:type="dxa"/>
            <w:shd w:val="clear" w:color="auto" w:fill="auto"/>
            <w:tcMar>
              <w:top w:w="100" w:type="dxa"/>
              <w:left w:w="100" w:type="dxa"/>
              <w:bottom w:w="100" w:type="dxa"/>
              <w:right w:w="100" w:type="dxa"/>
            </w:tcMar>
          </w:tcPr>
          <w:p w14:paraId="60536BAD" w14:textId="77777777" w:rsidR="001731F6" w:rsidRDefault="00E01E6F">
            <w:r>
              <w:rPr>
                <w:noProof/>
              </w:rPr>
              <w:drawing>
                <wp:inline distT="114300" distB="114300" distL="114300" distR="114300" wp14:anchorId="2D733F3D" wp14:editId="394DC880">
                  <wp:extent cx="3943350" cy="18669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t="14529" r="29647" b="26210"/>
                          <a:stretch>
                            <a:fillRect/>
                          </a:stretch>
                        </pic:blipFill>
                        <pic:spPr>
                          <a:xfrm>
                            <a:off x="0" y="0"/>
                            <a:ext cx="3943350" cy="1866900"/>
                          </a:xfrm>
                          <a:prstGeom prst="rect">
                            <a:avLst/>
                          </a:prstGeom>
                          <a:ln/>
                        </pic:spPr>
                      </pic:pic>
                    </a:graphicData>
                  </a:graphic>
                </wp:inline>
              </w:drawing>
            </w:r>
          </w:p>
        </w:tc>
      </w:tr>
      <w:tr w:rsidR="001731F6" w14:paraId="7C357ACD" w14:textId="77777777">
        <w:tc>
          <w:tcPr>
            <w:tcW w:w="2940" w:type="dxa"/>
            <w:shd w:val="clear" w:color="auto" w:fill="auto"/>
            <w:tcMar>
              <w:top w:w="100" w:type="dxa"/>
              <w:left w:w="100" w:type="dxa"/>
              <w:bottom w:w="100" w:type="dxa"/>
              <w:right w:w="100" w:type="dxa"/>
            </w:tcMar>
          </w:tcPr>
          <w:p w14:paraId="48F0A226" w14:textId="77777777" w:rsidR="001731F6" w:rsidRDefault="00E01E6F">
            <w:r>
              <w:rPr>
                <w:rFonts w:ascii="Arial Unicode MS" w:eastAsia="Arial Unicode MS" w:hAnsi="Arial Unicode MS" w:cs="Arial Unicode MS"/>
              </w:rPr>
              <w:t>6. To save the setup go to Setup → Save Setup…</w:t>
            </w:r>
          </w:p>
        </w:tc>
        <w:tc>
          <w:tcPr>
            <w:tcW w:w="6420" w:type="dxa"/>
            <w:shd w:val="clear" w:color="auto" w:fill="auto"/>
            <w:tcMar>
              <w:top w:w="100" w:type="dxa"/>
              <w:left w:w="100" w:type="dxa"/>
              <w:bottom w:w="100" w:type="dxa"/>
              <w:right w:w="100" w:type="dxa"/>
            </w:tcMar>
          </w:tcPr>
          <w:p w14:paraId="528966B1" w14:textId="77777777" w:rsidR="001731F6" w:rsidRDefault="00E01E6F">
            <w:r>
              <w:rPr>
                <w:noProof/>
              </w:rPr>
              <w:drawing>
                <wp:inline distT="114300" distB="114300" distL="114300" distR="114300" wp14:anchorId="781198F5" wp14:editId="5625F3A0">
                  <wp:extent cx="3638550" cy="2371725"/>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r="38782" b="29059"/>
                          <a:stretch>
                            <a:fillRect/>
                          </a:stretch>
                        </pic:blipFill>
                        <pic:spPr>
                          <a:xfrm>
                            <a:off x="0" y="0"/>
                            <a:ext cx="3638550" cy="2371725"/>
                          </a:xfrm>
                          <a:prstGeom prst="rect">
                            <a:avLst/>
                          </a:prstGeom>
                          <a:ln/>
                        </pic:spPr>
                      </pic:pic>
                    </a:graphicData>
                  </a:graphic>
                </wp:inline>
              </w:drawing>
            </w:r>
          </w:p>
        </w:tc>
      </w:tr>
      <w:tr w:rsidR="001731F6" w14:paraId="26545472" w14:textId="77777777">
        <w:tc>
          <w:tcPr>
            <w:tcW w:w="2940" w:type="dxa"/>
            <w:shd w:val="clear" w:color="auto" w:fill="auto"/>
            <w:tcMar>
              <w:top w:w="100" w:type="dxa"/>
              <w:left w:w="100" w:type="dxa"/>
              <w:bottom w:w="100" w:type="dxa"/>
              <w:right w:w="100" w:type="dxa"/>
            </w:tcMar>
          </w:tcPr>
          <w:p w14:paraId="2AB4F6E5" w14:textId="77777777" w:rsidR="001731F6" w:rsidRDefault="00E01E6F">
            <w:r>
              <w:t>7. Then click “Save” once this screen shows</w:t>
            </w:r>
          </w:p>
        </w:tc>
        <w:tc>
          <w:tcPr>
            <w:tcW w:w="6420" w:type="dxa"/>
            <w:shd w:val="clear" w:color="auto" w:fill="auto"/>
            <w:tcMar>
              <w:top w:w="100" w:type="dxa"/>
              <w:left w:w="100" w:type="dxa"/>
              <w:bottom w:w="100" w:type="dxa"/>
              <w:right w:w="100" w:type="dxa"/>
            </w:tcMar>
          </w:tcPr>
          <w:p w14:paraId="7B7082BC" w14:textId="77777777" w:rsidR="001731F6" w:rsidRDefault="00E01E6F">
            <w:r>
              <w:rPr>
                <w:noProof/>
              </w:rPr>
              <w:drawing>
                <wp:inline distT="114300" distB="114300" distL="114300" distR="114300" wp14:anchorId="09002E73" wp14:editId="6702A5C7">
                  <wp:extent cx="3629025" cy="2943225"/>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r="38942" b="11965"/>
                          <a:stretch>
                            <a:fillRect/>
                          </a:stretch>
                        </pic:blipFill>
                        <pic:spPr>
                          <a:xfrm>
                            <a:off x="0" y="0"/>
                            <a:ext cx="3629025" cy="2943225"/>
                          </a:xfrm>
                          <a:prstGeom prst="rect">
                            <a:avLst/>
                          </a:prstGeom>
                          <a:ln/>
                        </pic:spPr>
                      </pic:pic>
                    </a:graphicData>
                  </a:graphic>
                </wp:inline>
              </w:drawing>
            </w:r>
          </w:p>
        </w:tc>
      </w:tr>
    </w:tbl>
    <w:p w14:paraId="0C384D7E" w14:textId="77777777" w:rsidR="001731F6" w:rsidRDefault="001731F6"/>
    <w:p w14:paraId="67019777" w14:textId="77777777" w:rsidR="001731F6" w:rsidRDefault="001731F6"/>
    <w:p w14:paraId="431C8F04" w14:textId="77777777" w:rsidR="001731F6" w:rsidRDefault="001731F6">
      <w:pPr>
        <w:rPr>
          <w:sz w:val="28"/>
          <w:szCs w:val="28"/>
        </w:rPr>
      </w:pPr>
    </w:p>
    <w:p w14:paraId="39A75DAD" w14:textId="77777777" w:rsidR="001731F6" w:rsidRDefault="001731F6"/>
    <w:p w14:paraId="64C18BCA" w14:textId="77777777" w:rsidR="001731F6" w:rsidRDefault="001731F6"/>
    <w:p w14:paraId="701CAB55" w14:textId="77777777" w:rsidR="001731F6" w:rsidRDefault="001731F6"/>
    <w:p w14:paraId="16E5CBC0" w14:textId="77777777" w:rsidR="001731F6" w:rsidRDefault="001731F6">
      <w:pPr>
        <w:rPr>
          <w:sz w:val="28"/>
          <w:szCs w:val="28"/>
        </w:rPr>
      </w:pPr>
    </w:p>
    <w:p w14:paraId="08C63F93" w14:textId="77777777" w:rsidR="001731F6" w:rsidRDefault="001731F6"/>
    <w:p w14:paraId="38818E12" w14:textId="77777777" w:rsidR="001731F6" w:rsidRDefault="001731F6"/>
    <w:p w14:paraId="5D340DB2" w14:textId="77777777" w:rsidR="001731F6" w:rsidRDefault="001731F6">
      <w:pPr>
        <w:rPr>
          <w:sz w:val="28"/>
          <w:szCs w:val="28"/>
        </w:rPr>
      </w:pPr>
    </w:p>
    <w:p w14:paraId="30FE589B" w14:textId="77777777" w:rsidR="001731F6" w:rsidRDefault="001731F6"/>
    <w:p w14:paraId="2899FE36" w14:textId="77777777" w:rsidR="001731F6" w:rsidRDefault="001731F6"/>
    <w:p w14:paraId="36BA3788" w14:textId="77777777" w:rsidR="001731F6" w:rsidRDefault="001731F6"/>
    <w:p w14:paraId="20F1350C" w14:textId="77777777" w:rsidR="001731F6" w:rsidRDefault="001731F6"/>
    <w:p w14:paraId="608CE2A0" w14:textId="77777777" w:rsidR="001731F6" w:rsidRDefault="001731F6"/>
    <w:p w14:paraId="17DF0917" w14:textId="77777777" w:rsidR="001731F6" w:rsidRDefault="001731F6"/>
    <w:p w14:paraId="626C7F96" w14:textId="77777777" w:rsidR="001731F6" w:rsidRDefault="001731F6"/>
    <w:p w14:paraId="77677B39" w14:textId="77777777" w:rsidR="001731F6" w:rsidRDefault="00E01E6F">
      <w:pPr>
        <w:pStyle w:val="Heading3"/>
      </w:pPr>
      <w:bookmarkStart w:id="130" w:name="_x6yaok2fnt1m" w:colFirst="0" w:colLast="0"/>
      <w:bookmarkEnd w:id="130"/>
      <w:r>
        <w:t>Configuring the Serial port settings</w:t>
      </w:r>
    </w:p>
    <w:p w14:paraId="57EF42D3" w14:textId="77777777" w:rsidR="001731F6" w:rsidRDefault="001731F6"/>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6360"/>
      </w:tblGrid>
      <w:tr w:rsidR="001731F6" w14:paraId="7F28810F" w14:textId="77777777">
        <w:tc>
          <w:tcPr>
            <w:tcW w:w="3000" w:type="dxa"/>
            <w:shd w:val="clear" w:color="auto" w:fill="auto"/>
            <w:tcMar>
              <w:top w:w="100" w:type="dxa"/>
              <w:left w:w="100" w:type="dxa"/>
              <w:bottom w:w="100" w:type="dxa"/>
              <w:right w:w="100" w:type="dxa"/>
            </w:tcMar>
          </w:tcPr>
          <w:p w14:paraId="10E38214" w14:textId="77777777" w:rsidR="001731F6" w:rsidRDefault="00E01E6F">
            <w:r>
              <w:rPr>
                <w:rFonts w:ascii="Arial Unicode MS" w:eastAsia="Arial Unicode MS" w:hAnsi="Arial Unicode MS" w:cs="Arial Unicode MS"/>
              </w:rPr>
              <w:t>1. Open Tera Term and go to Setup → Serial port...</w:t>
            </w:r>
          </w:p>
        </w:tc>
        <w:tc>
          <w:tcPr>
            <w:tcW w:w="6360" w:type="dxa"/>
            <w:shd w:val="clear" w:color="auto" w:fill="auto"/>
            <w:tcMar>
              <w:top w:w="100" w:type="dxa"/>
              <w:left w:w="100" w:type="dxa"/>
              <w:bottom w:w="100" w:type="dxa"/>
              <w:right w:w="100" w:type="dxa"/>
            </w:tcMar>
          </w:tcPr>
          <w:p w14:paraId="0302028D" w14:textId="77777777" w:rsidR="001731F6" w:rsidRDefault="00E01E6F">
            <w:r>
              <w:rPr>
                <w:noProof/>
              </w:rPr>
              <w:drawing>
                <wp:inline distT="114300" distB="114300" distL="114300" distR="114300" wp14:anchorId="6B9E9F61" wp14:editId="3F552F25">
                  <wp:extent cx="3594922" cy="2300288"/>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t="14814" r="42985" b="20797"/>
                          <a:stretch>
                            <a:fillRect/>
                          </a:stretch>
                        </pic:blipFill>
                        <pic:spPr>
                          <a:xfrm>
                            <a:off x="0" y="0"/>
                            <a:ext cx="3594922" cy="2300288"/>
                          </a:xfrm>
                          <a:prstGeom prst="rect">
                            <a:avLst/>
                          </a:prstGeom>
                          <a:ln/>
                        </pic:spPr>
                      </pic:pic>
                    </a:graphicData>
                  </a:graphic>
                </wp:inline>
              </w:drawing>
            </w:r>
          </w:p>
        </w:tc>
      </w:tr>
      <w:tr w:rsidR="001731F6" w14:paraId="210FFD1E" w14:textId="77777777">
        <w:tc>
          <w:tcPr>
            <w:tcW w:w="3000" w:type="dxa"/>
            <w:shd w:val="clear" w:color="auto" w:fill="auto"/>
            <w:tcMar>
              <w:top w:w="100" w:type="dxa"/>
              <w:left w:w="100" w:type="dxa"/>
              <w:bottom w:w="100" w:type="dxa"/>
              <w:right w:w="100" w:type="dxa"/>
            </w:tcMar>
          </w:tcPr>
          <w:p w14:paraId="4FEC123D" w14:textId="77777777" w:rsidR="001731F6" w:rsidRDefault="00E01E6F">
            <w:pPr>
              <w:widowControl w:val="0"/>
              <w:spacing w:line="240" w:lineRule="auto"/>
            </w:pPr>
            <w:r>
              <w:lastRenderedPageBreak/>
              <w:t>2. Settings should be as follows:</w:t>
            </w:r>
          </w:p>
          <w:p w14:paraId="2E848D65" w14:textId="77777777" w:rsidR="001731F6" w:rsidRDefault="001731F6">
            <w:pPr>
              <w:widowControl w:val="0"/>
              <w:spacing w:line="240" w:lineRule="auto"/>
            </w:pPr>
          </w:p>
          <w:p w14:paraId="2E31305D" w14:textId="77777777" w:rsidR="001731F6" w:rsidRDefault="00E01E6F">
            <w:pPr>
              <w:widowControl w:val="0"/>
              <w:spacing w:line="240" w:lineRule="auto"/>
            </w:pPr>
            <w:r>
              <w:rPr>
                <w:b/>
              </w:rPr>
              <w:t>Port</w:t>
            </w:r>
            <w:r>
              <w:t>: (based on device)</w:t>
            </w:r>
          </w:p>
          <w:p w14:paraId="30191D01" w14:textId="77777777" w:rsidR="001731F6" w:rsidRDefault="00E01E6F">
            <w:pPr>
              <w:widowControl w:val="0"/>
              <w:spacing w:line="240" w:lineRule="auto"/>
            </w:pPr>
            <w:r>
              <w:rPr>
                <w:b/>
              </w:rPr>
              <w:t>Baud rate</w:t>
            </w:r>
            <w:r>
              <w:t>: 57600</w:t>
            </w:r>
          </w:p>
          <w:p w14:paraId="4E7A7233" w14:textId="77777777" w:rsidR="001731F6" w:rsidRDefault="00E01E6F">
            <w:pPr>
              <w:widowControl w:val="0"/>
              <w:spacing w:line="240" w:lineRule="auto"/>
            </w:pPr>
            <w:r>
              <w:rPr>
                <w:b/>
              </w:rPr>
              <w:t>Data</w:t>
            </w:r>
            <w:r>
              <w:t xml:space="preserve">: 8 </w:t>
            </w:r>
            <w:proofErr w:type="gramStart"/>
            <w:r>
              <w:t>bit</w:t>
            </w:r>
            <w:proofErr w:type="gramEnd"/>
          </w:p>
          <w:p w14:paraId="4A7BE944" w14:textId="77777777" w:rsidR="001731F6" w:rsidRDefault="00E01E6F">
            <w:pPr>
              <w:widowControl w:val="0"/>
              <w:spacing w:line="240" w:lineRule="auto"/>
            </w:pPr>
            <w:r>
              <w:rPr>
                <w:b/>
              </w:rPr>
              <w:t>Parity</w:t>
            </w:r>
            <w:r>
              <w:t>: none</w:t>
            </w:r>
          </w:p>
          <w:p w14:paraId="0EB0AE46" w14:textId="77777777" w:rsidR="001731F6" w:rsidRDefault="00E01E6F">
            <w:pPr>
              <w:widowControl w:val="0"/>
              <w:spacing w:line="240" w:lineRule="auto"/>
            </w:pPr>
            <w:r>
              <w:rPr>
                <w:b/>
              </w:rPr>
              <w:t>Stop</w:t>
            </w:r>
            <w:r>
              <w:t>: 1 bit</w:t>
            </w:r>
          </w:p>
          <w:p w14:paraId="2B1A5B5E" w14:textId="77777777" w:rsidR="001731F6" w:rsidRDefault="00E01E6F">
            <w:pPr>
              <w:widowControl w:val="0"/>
              <w:spacing w:line="240" w:lineRule="auto"/>
            </w:pPr>
            <w:r>
              <w:rPr>
                <w:b/>
              </w:rPr>
              <w:t>Flow control</w:t>
            </w:r>
            <w:r>
              <w:t>: none</w:t>
            </w:r>
          </w:p>
          <w:p w14:paraId="2D2FF7DF" w14:textId="77777777" w:rsidR="001731F6" w:rsidRDefault="00E01E6F">
            <w:pPr>
              <w:widowControl w:val="0"/>
              <w:spacing w:line="240" w:lineRule="auto"/>
            </w:pPr>
            <w:r>
              <w:rPr>
                <w:b/>
              </w:rPr>
              <w:t>Transmit delay</w:t>
            </w:r>
            <w:r>
              <w:t xml:space="preserve">: </w:t>
            </w:r>
          </w:p>
          <w:p w14:paraId="2444EDDF" w14:textId="77777777" w:rsidR="001731F6" w:rsidRDefault="00E01E6F">
            <w:pPr>
              <w:widowControl w:val="0"/>
              <w:spacing w:line="240" w:lineRule="auto"/>
            </w:pPr>
            <w:r>
              <w:t xml:space="preserve">                         0 </w:t>
            </w:r>
            <w:proofErr w:type="spellStart"/>
            <w:r>
              <w:t>msec</w:t>
            </w:r>
            <w:proofErr w:type="spellEnd"/>
            <w:r>
              <w:t>/char</w:t>
            </w:r>
          </w:p>
          <w:p w14:paraId="03663EE9" w14:textId="77777777" w:rsidR="001731F6" w:rsidRDefault="00E01E6F">
            <w:pPr>
              <w:widowControl w:val="0"/>
              <w:spacing w:line="240" w:lineRule="auto"/>
            </w:pPr>
            <w:r>
              <w:t xml:space="preserve">                         0 </w:t>
            </w:r>
            <w:proofErr w:type="spellStart"/>
            <w:r>
              <w:t>msec</w:t>
            </w:r>
            <w:proofErr w:type="spellEnd"/>
            <w:r>
              <w:t>/line</w:t>
            </w:r>
          </w:p>
          <w:p w14:paraId="04881B48" w14:textId="77777777" w:rsidR="001731F6" w:rsidRDefault="00E01E6F">
            <w:pPr>
              <w:widowControl w:val="0"/>
              <w:spacing w:line="240" w:lineRule="auto"/>
            </w:pPr>
            <w:r>
              <w:t>Press OK.</w:t>
            </w:r>
          </w:p>
        </w:tc>
        <w:tc>
          <w:tcPr>
            <w:tcW w:w="6360" w:type="dxa"/>
            <w:shd w:val="clear" w:color="auto" w:fill="auto"/>
            <w:tcMar>
              <w:top w:w="100" w:type="dxa"/>
              <w:left w:w="100" w:type="dxa"/>
              <w:bottom w:w="100" w:type="dxa"/>
              <w:right w:w="100" w:type="dxa"/>
            </w:tcMar>
          </w:tcPr>
          <w:p w14:paraId="748B5A31" w14:textId="77777777" w:rsidR="001731F6" w:rsidRDefault="00E01E6F">
            <w:r>
              <w:rPr>
                <w:noProof/>
              </w:rPr>
              <w:drawing>
                <wp:inline distT="114300" distB="114300" distL="114300" distR="114300" wp14:anchorId="41FE6F4A" wp14:editId="59004359">
                  <wp:extent cx="3610309" cy="2071688"/>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t="14814" r="46794" b="31054"/>
                          <a:stretch>
                            <a:fillRect/>
                          </a:stretch>
                        </pic:blipFill>
                        <pic:spPr>
                          <a:xfrm>
                            <a:off x="0" y="0"/>
                            <a:ext cx="3610309" cy="2071688"/>
                          </a:xfrm>
                          <a:prstGeom prst="rect">
                            <a:avLst/>
                          </a:prstGeom>
                          <a:ln/>
                        </pic:spPr>
                      </pic:pic>
                    </a:graphicData>
                  </a:graphic>
                </wp:inline>
              </w:drawing>
            </w:r>
          </w:p>
        </w:tc>
      </w:tr>
      <w:tr w:rsidR="001731F6" w14:paraId="0521BCCA" w14:textId="77777777">
        <w:tc>
          <w:tcPr>
            <w:tcW w:w="3000" w:type="dxa"/>
            <w:shd w:val="clear" w:color="auto" w:fill="auto"/>
            <w:tcMar>
              <w:top w:w="100" w:type="dxa"/>
              <w:left w:w="100" w:type="dxa"/>
              <w:bottom w:w="100" w:type="dxa"/>
              <w:right w:w="100" w:type="dxa"/>
            </w:tcMar>
          </w:tcPr>
          <w:p w14:paraId="7D6E305A" w14:textId="77777777" w:rsidR="001731F6" w:rsidRDefault="00E01E6F">
            <w:r>
              <w:rPr>
                <w:rFonts w:ascii="Arial Unicode MS" w:eastAsia="Arial Unicode MS" w:hAnsi="Arial Unicode MS" w:cs="Arial Unicode MS"/>
              </w:rPr>
              <w:t>3. To save the setup go to Setup → Save Setup…</w:t>
            </w:r>
          </w:p>
        </w:tc>
        <w:tc>
          <w:tcPr>
            <w:tcW w:w="6360" w:type="dxa"/>
            <w:shd w:val="clear" w:color="auto" w:fill="auto"/>
            <w:tcMar>
              <w:top w:w="100" w:type="dxa"/>
              <w:left w:w="100" w:type="dxa"/>
              <w:bottom w:w="100" w:type="dxa"/>
              <w:right w:w="100" w:type="dxa"/>
            </w:tcMar>
          </w:tcPr>
          <w:p w14:paraId="0741DF57" w14:textId="77777777" w:rsidR="001731F6" w:rsidRDefault="00E01E6F">
            <w:r>
              <w:rPr>
                <w:noProof/>
              </w:rPr>
              <w:drawing>
                <wp:inline distT="114300" distB="114300" distL="114300" distR="114300" wp14:anchorId="7A248286" wp14:editId="65B03CAC">
                  <wp:extent cx="3638550" cy="2371725"/>
                  <wp:effectExtent l="0" t="0" r="0" b="0"/>
                  <wp:docPr id="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r="38782" b="29059"/>
                          <a:stretch>
                            <a:fillRect/>
                          </a:stretch>
                        </pic:blipFill>
                        <pic:spPr>
                          <a:xfrm>
                            <a:off x="0" y="0"/>
                            <a:ext cx="3638550" cy="2371725"/>
                          </a:xfrm>
                          <a:prstGeom prst="rect">
                            <a:avLst/>
                          </a:prstGeom>
                          <a:ln/>
                        </pic:spPr>
                      </pic:pic>
                    </a:graphicData>
                  </a:graphic>
                </wp:inline>
              </w:drawing>
            </w:r>
          </w:p>
        </w:tc>
      </w:tr>
      <w:tr w:rsidR="001731F6" w14:paraId="0A179B2B" w14:textId="77777777">
        <w:tc>
          <w:tcPr>
            <w:tcW w:w="3000" w:type="dxa"/>
            <w:shd w:val="clear" w:color="auto" w:fill="auto"/>
            <w:tcMar>
              <w:top w:w="100" w:type="dxa"/>
              <w:left w:w="100" w:type="dxa"/>
              <w:bottom w:w="100" w:type="dxa"/>
              <w:right w:w="100" w:type="dxa"/>
            </w:tcMar>
          </w:tcPr>
          <w:p w14:paraId="7A543CFD" w14:textId="77777777" w:rsidR="001731F6" w:rsidRDefault="00E01E6F">
            <w:r>
              <w:t>4. Then click “Save” once this screen shows</w:t>
            </w:r>
          </w:p>
        </w:tc>
        <w:tc>
          <w:tcPr>
            <w:tcW w:w="6360" w:type="dxa"/>
            <w:shd w:val="clear" w:color="auto" w:fill="auto"/>
            <w:tcMar>
              <w:top w:w="100" w:type="dxa"/>
              <w:left w:w="100" w:type="dxa"/>
              <w:bottom w:w="100" w:type="dxa"/>
              <w:right w:w="100" w:type="dxa"/>
            </w:tcMar>
          </w:tcPr>
          <w:p w14:paraId="0CB4AB2D" w14:textId="77777777" w:rsidR="001731F6" w:rsidRDefault="00E01E6F">
            <w:r>
              <w:rPr>
                <w:noProof/>
              </w:rPr>
              <w:drawing>
                <wp:inline distT="114300" distB="114300" distL="114300" distR="114300" wp14:anchorId="35148533" wp14:editId="6F46D2E3">
                  <wp:extent cx="3629025" cy="294322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r="38942" b="11965"/>
                          <a:stretch>
                            <a:fillRect/>
                          </a:stretch>
                        </pic:blipFill>
                        <pic:spPr>
                          <a:xfrm>
                            <a:off x="0" y="0"/>
                            <a:ext cx="3629025" cy="2943225"/>
                          </a:xfrm>
                          <a:prstGeom prst="rect">
                            <a:avLst/>
                          </a:prstGeom>
                          <a:ln/>
                        </pic:spPr>
                      </pic:pic>
                    </a:graphicData>
                  </a:graphic>
                </wp:inline>
              </w:drawing>
            </w:r>
          </w:p>
        </w:tc>
      </w:tr>
    </w:tbl>
    <w:p w14:paraId="46A86E7A" w14:textId="77777777" w:rsidR="001731F6" w:rsidRDefault="00E01E6F">
      <w:pPr>
        <w:pStyle w:val="Heading2"/>
      </w:pPr>
      <w:bookmarkStart w:id="131" w:name="_q703xvb2kg6d" w:colFirst="0" w:colLast="0"/>
      <w:bookmarkEnd w:id="131"/>
      <w:r>
        <w:lastRenderedPageBreak/>
        <w:t>CHECKLISTS</w:t>
      </w:r>
    </w:p>
    <w:p w14:paraId="46A31E74" w14:textId="77777777" w:rsidR="001731F6" w:rsidRDefault="00E01E6F">
      <w:pPr>
        <w:pStyle w:val="Heading3"/>
        <w:rPr>
          <w:b/>
          <w:u w:val="single"/>
        </w:rPr>
      </w:pPr>
      <w:bookmarkStart w:id="132" w:name="_oykrx46zzc8" w:colFirst="0" w:colLast="0"/>
      <w:bookmarkEnd w:id="132"/>
      <w:commentRangeStart w:id="133"/>
      <w:r>
        <w:rPr>
          <w:b/>
          <w:u w:val="single"/>
        </w:rPr>
        <w:t>PRE &amp; POST DEPLOYMENT CHECKLIST</w:t>
      </w:r>
      <w:commentRangeEnd w:id="133"/>
      <w:r>
        <w:commentReference w:id="133"/>
      </w:r>
    </w:p>
    <w:p w14:paraId="7AD423B3" w14:textId="77777777" w:rsidR="001731F6" w:rsidRDefault="00E01E6F">
      <w:pPr>
        <w:widowControl w:val="0"/>
        <w:rPr>
          <w:b/>
          <w:u w:val="single"/>
        </w:rPr>
      </w:pPr>
      <w:r>
        <w:rPr>
          <w:sz w:val="20"/>
          <w:szCs w:val="20"/>
        </w:rPr>
        <w:t>Pre-Deployment</w:t>
      </w:r>
    </w:p>
    <w:p w14:paraId="376A88E2" w14:textId="77777777" w:rsidR="001731F6" w:rsidRDefault="001731F6">
      <w:pPr>
        <w:widowControl w:val="0"/>
        <w:rPr>
          <w:b/>
          <w:u w:val="single"/>
        </w:rPr>
      </w:pPr>
    </w:p>
    <w:tbl>
      <w:tblPr>
        <w:tblStyle w:val="a4"/>
        <w:tblW w:w="9300" w:type="dxa"/>
        <w:tblBorders>
          <w:top w:val="nil"/>
          <w:left w:val="nil"/>
          <w:bottom w:val="nil"/>
          <w:right w:val="nil"/>
          <w:insideH w:val="nil"/>
          <w:insideV w:val="nil"/>
        </w:tblBorders>
        <w:tblLayout w:type="fixed"/>
        <w:tblLook w:val="0600" w:firstRow="0" w:lastRow="0" w:firstColumn="0" w:lastColumn="0" w:noHBand="1" w:noVBand="1"/>
      </w:tblPr>
      <w:tblGrid>
        <w:gridCol w:w="1500"/>
        <w:gridCol w:w="7800"/>
      </w:tblGrid>
      <w:tr w:rsidR="001731F6" w14:paraId="0CC9CCF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120D83" w14:textId="77777777" w:rsidR="001731F6" w:rsidRDefault="00E01E6F">
            <w:pPr>
              <w:widowControl w:val="0"/>
              <w:rPr>
                <w:sz w:val="20"/>
                <w:szCs w:val="20"/>
              </w:rPr>
            </w:pPr>
            <w:r>
              <w:rPr>
                <w:sz w:val="20"/>
                <w:szCs w:val="20"/>
              </w:rPr>
              <w:t>Test Mission</w:t>
            </w: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9D120A" w14:textId="77777777" w:rsidR="001731F6" w:rsidRDefault="001731F6">
            <w:pPr>
              <w:widowControl w:val="0"/>
              <w:rPr>
                <w:sz w:val="20"/>
                <w:szCs w:val="20"/>
              </w:rPr>
            </w:pPr>
          </w:p>
        </w:tc>
      </w:tr>
      <w:tr w:rsidR="001731F6" w14:paraId="1B22382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CA116D"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70B64AE" w14:textId="77777777" w:rsidR="001731F6" w:rsidRDefault="00E01E6F">
            <w:pPr>
              <w:widowControl w:val="0"/>
              <w:rPr>
                <w:sz w:val="20"/>
                <w:szCs w:val="20"/>
              </w:rPr>
            </w:pPr>
            <w:r>
              <w:rPr>
                <w:sz w:val="20"/>
                <w:szCs w:val="20"/>
              </w:rPr>
              <w:t xml:space="preserve">Connect laptop to </w:t>
            </w:r>
            <w:proofErr w:type="spellStart"/>
            <w:r>
              <w:rPr>
                <w:sz w:val="20"/>
                <w:szCs w:val="20"/>
              </w:rPr>
              <w:t>Dropcam</w:t>
            </w:r>
            <w:proofErr w:type="spellEnd"/>
            <w:r>
              <w:rPr>
                <w:sz w:val="20"/>
                <w:szCs w:val="20"/>
              </w:rPr>
              <w:t xml:space="preserve"> with programming cable</w:t>
            </w:r>
          </w:p>
        </w:tc>
      </w:tr>
      <w:tr w:rsidR="001731F6" w14:paraId="51E860B9"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D050CA"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4B80017" w14:textId="77777777" w:rsidR="001731F6" w:rsidRDefault="00E01E6F">
            <w:pPr>
              <w:widowControl w:val="0"/>
              <w:rPr>
                <w:sz w:val="20"/>
                <w:szCs w:val="20"/>
              </w:rPr>
            </w:pPr>
            <w:r>
              <w:rPr>
                <w:sz w:val="20"/>
                <w:szCs w:val="20"/>
              </w:rPr>
              <w:t>Remove camera magnet</w:t>
            </w:r>
          </w:p>
        </w:tc>
      </w:tr>
      <w:tr w:rsidR="001731F6" w14:paraId="06680A0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D38879"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027800C" w14:textId="77777777" w:rsidR="001731F6" w:rsidRDefault="00E01E6F">
            <w:pPr>
              <w:widowControl w:val="0"/>
              <w:rPr>
                <w:sz w:val="20"/>
                <w:szCs w:val="20"/>
              </w:rPr>
            </w:pPr>
            <w:r>
              <w:rPr>
                <w:sz w:val="20"/>
                <w:szCs w:val="20"/>
              </w:rPr>
              <w:t xml:space="preserve">Load test program ('DOD Mini Test </w:t>
            </w:r>
            <w:proofErr w:type="spellStart"/>
            <w:r>
              <w:rPr>
                <w:sz w:val="20"/>
                <w:szCs w:val="20"/>
              </w:rPr>
              <w:t>Mission.ttl</w:t>
            </w:r>
            <w:proofErr w:type="spellEnd"/>
            <w:r>
              <w:rPr>
                <w:sz w:val="20"/>
                <w:szCs w:val="20"/>
              </w:rPr>
              <w:t>')</w:t>
            </w:r>
          </w:p>
        </w:tc>
      </w:tr>
      <w:tr w:rsidR="001731F6" w14:paraId="5E286395"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5574D3"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96FB966" w14:textId="77777777" w:rsidR="001731F6" w:rsidRDefault="00E01E6F">
            <w:pPr>
              <w:widowControl w:val="0"/>
              <w:rPr>
                <w:sz w:val="20"/>
                <w:szCs w:val="20"/>
              </w:rPr>
            </w:pPr>
            <w:r>
              <w:rPr>
                <w:sz w:val="20"/>
                <w:szCs w:val="20"/>
              </w:rPr>
              <w:t>Replace camera magnet</w:t>
            </w:r>
          </w:p>
        </w:tc>
      </w:tr>
      <w:tr w:rsidR="001731F6" w14:paraId="61E1BAB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8129B0"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C29279E" w14:textId="77777777" w:rsidR="001731F6" w:rsidRDefault="00E01E6F">
            <w:pPr>
              <w:widowControl w:val="0"/>
              <w:rPr>
                <w:sz w:val="20"/>
                <w:szCs w:val="20"/>
              </w:rPr>
            </w:pPr>
            <w:r>
              <w:rPr>
                <w:sz w:val="20"/>
                <w:szCs w:val="20"/>
              </w:rPr>
              <w:t>Remove programming cable</w:t>
            </w:r>
          </w:p>
        </w:tc>
      </w:tr>
      <w:tr w:rsidR="001731F6" w14:paraId="4BCBC5B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C47138"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A38456A" w14:textId="77777777" w:rsidR="001731F6" w:rsidRDefault="00E01E6F">
            <w:pPr>
              <w:widowControl w:val="0"/>
              <w:rPr>
                <w:sz w:val="20"/>
                <w:szCs w:val="20"/>
              </w:rPr>
            </w:pPr>
            <w:r>
              <w:rPr>
                <w:sz w:val="20"/>
                <w:szCs w:val="20"/>
              </w:rPr>
              <w:t>Put silicone mitts on lights</w:t>
            </w:r>
          </w:p>
        </w:tc>
      </w:tr>
      <w:tr w:rsidR="001731F6" w14:paraId="2588D1A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6C6E31"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1CC4BE8" w14:textId="77777777" w:rsidR="001731F6" w:rsidRDefault="00E01E6F">
            <w:pPr>
              <w:widowControl w:val="0"/>
              <w:rPr>
                <w:sz w:val="20"/>
                <w:szCs w:val="20"/>
              </w:rPr>
            </w:pPr>
            <w:r>
              <w:rPr>
                <w:sz w:val="20"/>
                <w:szCs w:val="20"/>
              </w:rPr>
              <w:t xml:space="preserve">Attach release cable to </w:t>
            </w:r>
            <w:proofErr w:type="spellStart"/>
            <w:r>
              <w:rPr>
                <w:sz w:val="20"/>
                <w:szCs w:val="20"/>
              </w:rPr>
              <w:t>dropcam</w:t>
            </w:r>
            <w:proofErr w:type="spellEnd"/>
          </w:p>
        </w:tc>
      </w:tr>
      <w:tr w:rsidR="001731F6" w14:paraId="3A8AD62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DFF3B9"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695C3F2" w14:textId="77777777" w:rsidR="001731F6" w:rsidRDefault="00E01E6F">
            <w:pPr>
              <w:widowControl w:val="0"/>
              <w:rPr>
                <w:sz w:val="20"/>
                <w:szCs w:val="20"/>
              </w:rPr>
            </w:pPr>
            <w:r>
              <w:rPr>
                <w:sz w:val="20"/>
                <w:szCs w:val="20"/>
              </w:rPr>
              <w:t>Attach buzzer to release cable connectors</w:t>
            </w:r>
          </w:p>
        </w:tc>
      </w:tr>
      <w:tr w:rsidR="001731F6" w14:paraId="0F8DF8B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47968C"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4677206" w14:textId="77777777" w:rsidR="001731F6" w:rsidRDefault="00E01E6F">
            <w:pPr>
              <w:widowControl w:val="0"/>
              <w:rPr>
                <w:sz w:val="20"/>
                <w:szCs w:val="20"/>
              </w:rPr>
            </w:pPr>
            <w:r>
              <w:rPr>
                <w:sz w:val="20"/>
                <w:szCs w:val="20"/>
              </w:rPr>
              <w:t>Remove camera magnet to run test mission</w:t>
            </w:r>
          </w:p>
        </w:tc>
      </w:tr>
      <w:tr w:rsidR="001731F6" w14:paraId="18C0D04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8B6895"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3380FBF" w14:textId="77777777" w:rsidR="001731F6" w:rsidRDefault="00E01E6F">
            <w:pPr>
              <w:widowControl w:val="0"/>
              <w:rPr>
                <w:sz w:val="20"/>
                <w:szCs w:val="20"/>
              </w:rPr>
            </w:pPr>
            <w:r>
              <w:rPr>
                <w:sz w:val="20"/>
                <w:szCs w:val="20"/>
              </w:rPr>
              <w:t>Mission start (3 flashes)</w:t>
            </w:r>
          </w:p>
        </w:tc>
      </w:tr>
      <w:tr w:rsidR="001731F6" w14:paraId="2B8EC56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030EFC"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862A632" w14:textId="77777777" w:rsidR="001731F6" w:rsidRDefault="00E01E6F">
            <w:pPr>
              <w:widowControl w:val="0"/>
              <w:rPr>
                <w:sz w:val="20"/>
                <w:szCs w:val="20"/>
              </w:rPr>
            </w:pPr>
            <w:r>
              <w:rPr>
                <w:sz w:val="20"/>
                <w:szCs w:val="20"/>
              </w:rPr>
              <w:t>Camera Ok? (shutter opens)</w:t>
            </w:r>
          </w:p>
        </w:tc>
      </w:tr>
      <w:tr w:rsidR="001731F6" w14:paraId="6661869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37AFDA"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661F0D9" w14:textId="77777777" w:rsidR="001731F6" w:rsidRDefault="00E01E6F">
            <w:pPr>
              <w:widowControl w:val="0"/>
              <w:rPr>
                <w:sz w:val="20"/>
                <w:szCs w:val="20"/>
              </w:rPr>
            </w:pPr>
            <w:r>
              <w:rPr>
                <w:sz w:val="20"/>
                <w:szCs w:val="20"/>
              </w:rPr>
              <w:t>Lights Ok? (light on 10-15 sec)</w:t>
            </w:r>
          </w:p>
        </w:tc>
      </w:tr>
      <w:tr w:rsidR="001731F6" w14:paraId="511D8F0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74BC20"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761E1BC" w14:textId="77777777" w:rsidR="001731F6" w:rsidRDefault="00E01E6F">
            <w:pPr>
              <w:widowControl w:val="0"/>
              <w:rPr>
                <w:sz w:val="20"/>
                <w:szCs w:val="20"/>
              </w:rPr>
            </w:pPr>
            <w:r>
              <w:rPr>
                <w:sz w:val="20"/>
                <w:szCs w:val="20"/>
              </w:rPr>
              <w:t>Release Ok? (buzz)</w:t>
            </w:r>
          </w:p>
        </w:tc>
      </w:tr>
      <w:tr w:rsidR="001731F6" w14:paraId="31E0A68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062144"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4372057" w14:textId="77777777" w:rsidR="001731F6" w:rsidRDefault="00E01E6F">
            <w:pPr>
              <w:widowControl w:val="0"/>
              <w:rPr>
                <w:sz w:val="20"/>
                <w:szCs w:val="20"/>
              </w:rPr>
            </w:pPr>
            <w:r>
              <w:rPr>
                <w:sz w:val="20"/>
                <w:szCs w:val="20"/>
              </w:rPr>
              <w:t>Unplug release buzzer</w:t>
            </w:r>
          </w:p>
        </w:tc>
      </w:tr>
      <w:tr w:rsidR="001731F6" w14:paraId="6CB97BB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60C191"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4EE8037" w14:textId="77777777" w:rsidR="001731F6" w:rsidRDefault="00E01E6F">
            <w:pPr>
              <w:widowControl w:val="0"/>
              <w:rPr>
                <w:sz w:val="20"/>
                <w:szCs w:val="20"/>
              </w:rPr>
            </w:pPr>
            <w:r>
              <w:rPr>
                <w:sz w:val="20"/>
                <w:szCs w:val="20"/>
              </w:rPr>
              <w:t xml:space="preserve">Unplug </w:t>
            </w:r>
            <w:proofErr w:type="spellStart"/>
            <w:r>
              <w:rPr>
                <w:sz w:val="20"/>
                <w:szCs w:val="20"/>
              </w:rPr>
              <w:t>releasecable</w:t>
            </w:r>
            <w:proofErr w:type="spellEnd"/>
          </w:p>
        </w:tc>
      </w:tr>
      <w:tr w:rsidR="001731F6" w14:paraId="19B8A68A"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CC3576"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F2BADD6" w14:textId="77777777" w:rsidR="001731F6" w:rsidRDefault="00E01E6F">
            <w:pPr>
              <w:widowControl w:val="0"/>
              <w:rPr>
                <w:sz w:val="20"/>
                <w:szCs w:val="20"/>
              </w:rPr>
            </w:pPr>
            <w:r>
              <w:rPr>
                <w:sz w:val="20"/>
                <w:szCs w:val="20"/>
              </w:rPr>
              <w:t>Replace camera magnet to end mission</w:t>
            </w:r>
          </w:p>
        </w:tc>
      </w:tr>
      <w:tr w:rsidR="001731F6" w14:paraId="08A2D93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D9ADA9"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E808B5" w14:textId="77777777" w:rsidR="001731F6" w:rsidRDefault="001731F6">
            <w:pPr>
              <w:widowControl w:val="0"/>
              <w:rPr>
                <w:sz w:val="20"/>
                <w:szCs w:val="20"/>
              </w:rPr>
            </w:pPr>
          </w:p>
        </w:tc>
      </w:tr>
      <w:tr w:rsidR="001731F6" w14:paraId="607F4CDB"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73645F"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7DE9176" w14:textId="77777777" w:rsidR="001731F6" w:rsidRDefault="00E01E6F">
            <w:pPr>
              <w:widowControl w:val="0"/>
              <w:rPr>
                <w:sz w:val="20"/>
                <w:szCs w:val="20"/>
              </w:rPr>
            </w:pPr>
            <w:r>
              <w:rPr>
                <w:sz w:val="20"/>
                <w:szCs w:val="20"/>
              </w:rPr>
              <w:t xml:space="preserve">Turn on </w:t>
            </w:r>
            <w:proofErr w:type="spellStart"/>
            <w:r>
              <w:rPr>
                <w:sz w:val="20"/>
                <w:szCs w:val="20"/>
              </w:rPr>
              <w:t>argos</w:t>
            </w:r>
            <w:proofErr w:type="spellEnd"/>
            <w:r>
              <w:rPr>
                <w:sz w:val="20"/>
                <w:szCs w:val="20"/>
              </w:rPr>
              <w:t xml:space="preserve"> tester to high</w:t>
            </w:r>
          </w:p>
        </w:tc>
      </w:tr>
      <w:tr w:rsidR="001731F6" w14:paraId="55EA7ECA"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B46A78"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A652934" w14:textId="77777777" w:rsidR="001731F6" w:rsidRDefault="00E01E6F">
            <w:pPr>
              <w:widowControl w:val="0"/>
              <w:rPr>
                <w:sz w:val="20"/>
                <w:szCs w:val="20"/>
              </w:rPr>
            </w:pPr>
            <w:r>
              <w:rPr>
                <w:sz w:val="20"/>
                <w:szCs w:val="20"/>
              </w:rPr>
              <w:t xml:space="preserve">Place Argo tester next to top of </w:t>
            </w:r>
            <w:proofErr w:type="spellStart"/>
            <w:r>
              <w:rPr>
                <w:sz w:val="20"/>
                <w:szCs w:val="20"/>
              </w:rPr>
              <w:t>Dropcam</w:t>
            </w:r>
            <w:proofErr w:type="spellEnd"/>
          </w:p>
        </w:tc>
      </w:tr>
      <w:tr w:rsidR="001731F6" w14:paraId="26F746A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0EEF7D"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8065BA8" w14:textId="77777777" w:rsidR="001731F6" w:rsidRDefault="00E01E6F">
            <w:pPr>
              <w:widowControl w:val="0"/>
              <w:rPr>
                <w:sz w:val="20"/>
                <w:szCs w:val="20"/>
              </w:rPr>
            </w:pPr>
            <w:r>
              <w:rPr>
                <w:sz w:val="20"/>
                <w:szCs w:val="20"/>
              </w:rPr>
              <w:t>Turn on VHF radio</w:t>
            </w:r>
          </w:p>
        </w:tc>
      </w:tr>
      <w:tr w:rsidR="001731F6" w14:paraId="5C80A8E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5E29A4"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2706286" w14:textId="77777777" w:rsidR="001731F6" w:rsidRDefault="00E01E6F">
            <w:pPr>
              <w:widowControl w:val="0"/>
              <w:rPr>
                <w:sz w:val="20"/>
                <w:szCs w:val="20"/>
              </w:rPr>
            </w:pPr>
            <w:r>
              <w:rPr>
                <w:sz w:val="20"/>
                <w:szCs w:val="20"/>
              </w:rPr>
              <w:t>Remove beacon magnet to test beacon</w:t>
            </w:r>
          </w:p>
        </w:tc>
      </w:tr>
      <w:tr w:rsidR="001731F6" w14:paraId="50048FA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DBF032"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69A7EEF" w14:textId="77777777" w:rsidR="001731F6" w:rsidRDefault="00E01E6F">
            <w:pPr>
              <w:widowControl w:val="0"/>
              <w:rPr>
                <w:sz w:val="20"/>
                <w:szCs w:val="20"/>
              </w:rPr>
            </w:pPr>
            <w:r>
              <w:rPr>
                <w:sz w:val="20"/>
                <w:szCs w:val="20"/>
              </w:rPr>
              <w:t>Set VHF on correct frequency</w:t>
            </w:r>
          </w:p>
        </w:tc>
      </w:tr>
      <w:tr w:rsidR="001731F6" w14:paraId="07CFF2D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0905E3"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733C316" w14:textId="77777777" w:rsidR="001731F6" w:rsidRDefault="00E01E6F">
            <w:pPr>
              <w:widowControl w:val="0"/>
              <w:rPr>
                <w:sz w:val="20"/>
                <w:szCs w:val="20"/>
              </w:rPr>
            </w:pPr>
            <w:r>
              <w:rPr>
                <w:sz w:val="20"/>
                <w:szCs w:val="20"/>
              </w:rPr>
              <w:t>VHF beacon chirping?</w:t>
            </w:r>
          </w:p>
        </w:tc>
      </w:tr>
      <w:tr w:rsidR="001731F6" w14:paraId="23ACE8CB"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A4FA40"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7214DA8" w14:textId="77777777" w:rsidR="001731F6" w:rsidRDefault="00E01E6F">
            <w:pPr>
              <w:widowControl w:val="0"/>
              <w:rPr>
                <w:sz w:val="20"/>
                <w:szCs w:val="20"/>
              </w:rPr>
            </w:pPr>
            <w:r>
              <w:rPr>
                <w:sz w:val="20"/>
                <w:szCs w:val="20"/>
              </w:rPr>
              <w:t>Argos beep? (1-5 minutes)</w:t>
            </w:r>
          </w:p>
        </w:tc>
      </w:tr>
      <w:tr w:rsidR="001731F6" w14:paraId="1170F48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B8784"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73AAFA4" w14:textId="77777777" w:rsidR="001731F6" w:rsidRDefault="00E01E6F">
            <w:pPr>
              <w:widowControl w:val="0"/>
              <w:rPr>
                <w:sz w:val="20"/>
                <w:szCs w:val="20"/>
              </w:rPr>
            </w:pPr>
            <w:r>
              <w:rPr>
                <w:sz w:val="20"/>
                <w:szCs w:val="20"/>
              </w:rPr>
              <w:t>Replace beacon magnet</w:t>
            </w:r>
          </w:p>
        </w:tc>
      </w:tr>
      <w:tr w:rsidR="001731F6" w14:paraId="4581057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60CF1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DF61B45" w14:textId="77777777" w:rsidR="001731F6" w:rsidRDefault="00E01E6F">
            <w:pPr>
              <w:widowControl w:val="0"/>
              <w:rPr>
                <w:sz w:val="20"/>
                <w:szCs w:val="20"/>
              </w:rPr>
            </w:pPr>
            <w:r>
              <w:rPr>
                <w:sz w:val="20"/>
                <w:szCs w:val="20"/>
              </w:rPr>
              <w:t>Put away test equipment (mitts, buzzer, Argos tester, and other equipment)</w:t>
            </w:r>
          </w:p>
        </w:tc>
      </w:tr>
      <w:tr w:rsidR="001731F6" w14:paraId="39E6AA2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BAEF63"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7E5DF0" w14:textId="77777777" w:rsidR="001731F6" w:rsidRDefault="001731F6">
            <w:pPr>
              <w:widowControl w:val="0"/>
              <w:rPr>
                <w:sz w:val="20"/>
                <w:szCs w:val="20"/>
              </w:rPr>
            </w:pPr>
          </w:p>
        </w:tc>
      </w:tr>
      <w:tr w:rsidR="001731F6" w14:paraId="599777A8" w14:textId="77777777">
        <w:trPr>
          <w:trHeight w:val="300"/>
        </w:trPr>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119EB7C" w14:textId="77777777" w:rsidR="001731F6" w:rsidRDefault="00E01E6F">
            <w:pPr>
              <w:widowControl w:val="0"/>
              <w:rPr>
                <w:sz w:val="20"/>
                <w:szCs w:val="20"/>
              </w:rPr>
            </w:pPr>
            <w:r>
              <w:rPr>
                <w:sz w:val="20"/>
                <w:szCs w:val="20"/>
              </w:rPr>
              <w:lastRenderedPageBreak/>
              <w:t>Load Mission Program</w:t>
            </w: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6BEE08" w14:textId="77777777" w:rsidR="001731F6" w:rsidRDefault="001731F6">
            <w:pPr>
              <w:widowControl w:val="0"/>
              <w:rPr>
                <w:sz w:val="20"/>
                <w:szCs w:val="20"/>
              </w:rPr>
            </w:pPr>
          </w:p>
        </w:tc>
      </w:tr>
      <w:tr w:rsidR="001731F6" w14:paraId="4396A35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D63E33"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01D0006" w14:textId="77777777" w:rsidR="001731F6" w:rsidRDefault="00E01E6F">
            <w:pPr>
              <w:widowControl w:val="0"/>
              <w:rPr>
                <w:sz w:val="20"/>
                <w:szCs w:val="20"/>
              </w:rPr>
            </w:pPr>
            <w:r>
              <w:rPr>
                <w:sz w:val="20"/>
                <w:szCs w:val="20"/>
              </w:rPr>
              <w:t>Select Mission. (Create new mission if needed)</w:t>
            </w:r>
          </w:p>
        </w:tc>
      </w:tr>
      <w:tr w:rsidR="001731F6" w14:paraId="7F15E609"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046306"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45795AE" w14:textId="77777777" w:rsidR="001731F6" w:rsidRDefault="00E01E6F">
            <w:pPr>
              <w:widowControl w:val="0"/>
              <w:rPr>
                <w:sz w:val="20"/>
                <w:szCs w:val="20"/>
              </w:rPr>
            </w:pPr>
            <w:r>
              <w:rPr>
                <w:sz w:val="20"/>
                <w:szCs w:val="20"/>
              </w:rPr>
              <w:t>Log Mission Program name and duration on Deployment checklist</w:t>
            </w:r>
          </w:p>
        </w:tc>
      </w:tr>
      <w:tr w:rsidR="001731F6" w14:paraId="5C1D5D9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26DF75"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C574C78" w14:textId="77777777" w:rsidR="001731F6" w:rsidRDefault="00E01E6F">
            <w:pPr>
              <w:widowControl w:val="0"/>
              <w:rPr>
                <w:sz w:val="20"/>
                <w:szCs w:val="20"/>
              </w:rPr>
            </w:pPr>
            <w:r>
              <w:rPr>
                <w:sz w:val="20"/>
                <w:szCs w:val="20"/>
              </w:rPr>
              <w:t xml:space="preserve">Connect laptop to </w:t>
            </w:r>
            <w:proofErr w:type="spellStart"/>
            <w:r>
              <w:rPr>
                <w:sz w:val="20"/>
                <w:szCs w:val="20"/>
              </w:rPr>
              <w:t>Dropcam</w:t>
            </w:r>
            <w:proofErr w:type="spellEnd"/>
            <w:r>
              <w:rPr>
                <w:sz w:val="20"/>
                <w:szCs w:val="20"/>
              </w:rPr>
              <w:t xml:space="preserve"> with programming cable</w:t>
            </w:r>
          </w:p>
        </w:tc>
      </w:tr>
      <w:tr w:rsidR="001731F6" w14:paraId="6BDD250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9BC344"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B9EF301" w14:textId="77777777" w:rsidR="001731F6" w:rsidRDefault="00E01E6F">
            <w:pPr>
              <w:widowControl w:val="0"/>
              <w:rPr>
                <w:sz w:val="20"/>
                <w:szCs w:val="20"/>
              </w:rPr>
            </w:pPr>
            <w:r>
              <w:rPr>
                <w:sz w:val="20"/>
                <w:szCs w:val="20"/>
              </w:rPr>
              <w:t>Remove camera magnet</w:t>
            </w:r>
          </w:p>
        </w:tc>
      </w:tr>
      <w:tr w:rsidR="001731F6" w14:paraId="111322E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2A28A"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A823AB6" w14:textId="77777777" w:rsidR="001731F6" w:rsidRDefault="00E01E6F">
            <w:pPr>
              <w:widowControl w:val="0"/>
              <w:rPr>
                <w:sz w:val="20"/>
                <w:szCs w:val="20"/>
              </w:rPr>
            </w:pPr>
            <w:r>
              <w:rPr>
                <w:sz w:val="20"/>
                <w:szCs w:val="20"/>
              </w:rPr>
              <w:t>Load selected mission program</w:t>
            </w:r>
          </w:p>
        </w:tc>
      </w:tr>
      <w:tr w:rsidR="001731F6" w14:paraId="3C98A4A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2E8FAC"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34A8336" w14:textId="77777777" w:rsidR="001731F6" w:rsidRDefault="00E01E6F">
            <w:pPr>
              <w:widowControl w:val="0"/>
              <w:rPr>
                <w:sz w:val="20"/>
                <w:szCs w:val="20"/>
              </w:rPr>
            </w:pPr>
            <w:r>
              <w:rPr>
                <w:sz w:val="20"/>
                <w:szCs w:val="20"/>
              </w:rPr>
              <w:t>Replace camera magnet</w:t>
            </w:r>
          </w:p>
        </w:tc>
      </w:tr>
      <w:tr w:rsidR="001731F6" w14:paraId="7C481A1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F0918D"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60C98A1" w14:textId="77777777" w:rsidR="001731F6" w:rsidRDefault="00E01E6F">
            <w:pPr>
              <w:widowControl w:val="0"/>
              <w:rPr>
                <w:sz w:val="20"/>
                <w:szCs w:val="20"/>
              </w:rPr>
            </w:pPr>
            <w:r>
              <w:rPr>
                <w:sz w:val="20"/>
                <w:szCs w:val="20"/>
              </w:rPr>
              <w:t>Remove programming cable</w:t>
            </w:r>
          </w:p>
        </w:tc>
      </w:tr>
      <w:tr w:rsidR="001731F6" w14:paraId="6CDD85B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1F1BF5"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5807A38" w14:textId="77777777" w:rsidR="001731F6" w:rsidRDefault="00E01E6F">
            <w:pPr>
              <w:widowControl w:val="0"/>
              <w:rPr>
                <w:sz w:val="20"/>
                <w:szCs w:val="20"/>
              </w:rPr>
            </w:pPr>
            <w:r>
              <w:rPr>
                <w:sz w:val="20"/>
                <w:szCs w:val="20"/>
              </w:rPr>
              <w:t>Prepare for deployment</w:t>
            </w:r>
          </w:p>
        </w:tc>
      </w:tr>
      <w:tr w:rsidR="001731F6" w14:paraId="4C2CA7D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5EBED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CC8C3C" w14:textId="77777777" w:rsidR="001731F6" w:rsidRDefault="001731F6">
            <w:pPr>
              <w:widowControl w:val="0"/>
              <w:rPr>
                <w:sz w:val="20"/>
                <w:szCs w:val="20"/>
              </w:rPr>
            </w:pPr>
          </w:p>
        </w:tc>
      </w:tr>
      <w:tr w:rsidR="001731F6" w14:paraId="6CEFE5F2" w14:textId="77777777">
        <w:trPr>
          <w:trHeight w:val="300"/>
        </w:trPr>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830FA30" w14:textId="77777777" w:rsidR="001731F6" w:rsidRDefault="00E01E6F">
            <w:pPr>
              <w:widowControl w:val="0"/>
              <w:rPr>
                <w:sz w:val="20"/>
                <w:szCs w:val="20"/>
              </w:rPr>
            </w:pPr>
            <w:r>
              <w:rPr>
                <w:sz w:val="20"/>
                <w:szCs w:val="20"/>
              </w:rPr>
              <w:t>Equipment set up</w:t>
            </w: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FAFE05" w14:textId="77777777" w:rsidR="001731F6" w:rsidRDefault="001731F6">
            <w:pPr>
              <w:widowControl w:val="0"/>
              <w:rPr>
                <w:sz w:val="20"/>
                <w:szCs w:val="20"/>
              </w:rPr>
            </w:pPr>
          </w:p>
        </w:tc>
      </w:tr>
      <w:tr w:rsidR="001731F6" w14:paraId="2A1FEAA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5576D7"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BCEEBF" w14:textId="77777777" w:rsidR="001731F6" w:rsidRDefault="00E01E6F">
            <w:pPr>
              <w:widowControl w:val="0"/>
              <w:rPr>
                <w:sz w:val="20"/>
                <w:szCs w:val="20"/>
              </w:rPr>
            </w:pPr>
            <w:r>
              <w:rPr>
                <w:sz w:val="20"/>
                <w:szCs w:val="20"/>
              </w:rPr>
              <w:t>Attach stem</w:t>
            </w:r>
          </w:p>
        </w:tc>
      </w:tr>
      <w:tr w:rsidR="001731F6" w14:paraId="37511B5D"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79FDA2"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403F815" w14:textId="77777777" w:rsidR="001731F6" w:rsidRDefault="00E01E6F">
            <w:pPr>
              <w:widowControl w:val="0"/>
              <w:rPr>
                <w:sz w:val="20"/>
                <w:szCs w:val="20"/>
              </w:rPr>
            </w:pPr>
            <w:r>
              <w:rPr>
                <w:sz w:val="20"/>
                <w:szCs w:val="20"/>
              </w:rPr>
              <w:t>Remove burn bolt</w:t>
            </w:r>
          </w:p>
        </w:tc>
      </w:tr>
      <w:tr w:rsidR="001731F6" w14:paraId="6880BB7C"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93A18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A91468" w14:textId="77777777" w:rsidR="001731F6" w:rsidRDefault="00E01E6F">
            <w:pPr>
              <w:widowControl w:val="0"/>
              <w:rPr>
                <w:sz w:val="20"/>
                <w:szCs w:val="20"/>
              </w:rPr>
            </w:pPr>
            <w:r>
              <w:rPr>
                <w:sz w:val="20"/>
                <w:szCs w:val="20"/>
              </w:rPr>
              <w:t xml:space="preserve">Attach </w:t>
            </w:r>
            <w:proofErr w:type="spellStart"/>
            <w:r>
              <w:rPr>
                <w:sz w:val="20"/>
                <w:szCs w:val="20"/>
              </w:rPr>
              <w:t>burnwire</w:t>
            </w:r>
            <w:proofErr w:type="spellEnd"/>
          </w:p>
        </w:tc>
      </w:tr>
      <w:tr w:rsidR="001731F6" w14:paraId="475EDAFF" w14:textId="77777777">
        <w:trPr>
          <w:trHeight w:val="48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A57ED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00663C" w14:textId="77777777" w:rsidR="001731F6" w:rsidRDefault="00E01E6F">
            <w:pPr>
              <w:widowControl w:val="0"/>
              <w:rPr>
                <w:sz w:val="20"/>
                <w:szCs w:val="20"/>
              </w:rPr>
            </w:pPr>
            <w:r>
              <w:rPr>
                <w:sz w:val="20"/>
                <w:szCs w:val="20"/>
              </w:rPr>
              <w:t>Secure burn bolt</w:t>
            </w:r>
          </w:p>
        </w:tc>
      </w:tr>
      <w:tr w:rsidR="001731F6" w14:paraId="737392FD"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044241"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76E7461" w14:textId="77777777" w:rsidR="001731F6" w:rsidRDefault="00E01E6F">
            <w:pPr>
              <w:widowControl w:val="0"/>
              <w:rPr>
                <w:sz w:val="20"/>
                <w:szCs w:val="20"/>
              </w:rPr>
            </w:pPr>
            <w:r>
              <w:rPr>
                <w:sz w:val="20"/>
                <w:szCs w:val="20"/>
              </w:rPr>
              <w:t>Attach GTR to bolt</w:t>
            </w:r>
          </w:p>
        </w:tc>
      </w:tr>
      <w:tr w:rsidR="001731F6" w14:paraId="2ADB2F1A"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DAE760"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FEB2444" w14:textId="77777777" w:rsidR="001731F6" w:rsidRDefault="00E01E6F">
            <w:pPr>
              <w:widowControl w:val="0"/>
              <w:rPr>
                <w:sz w:val="20"/>
                <w:szCs w:val="20"/>
              </w:rPr>
            </w:pPr>
            <w:r>
              <w:rPr>
                <w:sz w:val="20"/>
                <w:szCs w:val="20"/>
              </w:rPr>
              <w:t xml:space="preserve">Feed additional </w:t>
            </w:r>
            <w:proofErr w:type="spellStart"/>
            <w:r>
              <w:rPr>
                <w:sz w:val="20"/>
                <w:szCs w:val="20"/>
              </w:rPr>
              <w:t>burnwire</w:t>
            </w:r>
            <w:proofErr w:type="spellEnd"/>
            <w:r>
              <w:rPr>
                <w:sz w:val="20"/>
                <w:szCs w:val="20"/>
              </w:rPr>
              <w:t xml:space="preserve"> cable into pipe (cable management with zip ties)</w:t>
            </w:r>
          </w:p>
        </w:tc>
      </w:tr>
      <w:tr w:rsidR="001731F6" w14:paraId="65C3A92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AACF96"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4EA90D8" w14:textId="77777777" w:rsidR="001731F6" w:rsidRDefault="00E01E6F">
            <w:pPr>
              <w:widowControl w:val="0"/>
              <w:rPr>
                <w:sz w:val="20"/>
                <w:szCs w:val="20"/>
              </w:rPr>
            </w:pPr>
            <w:r>
              <w:rPr>
                <w:sz w:val="20"/>
                <w:szCs w:val="20"/>
              </w:rPr>
              <w:t>Electrical tape around all connectors</w:t>
            </w:r>
          </w:p>
        </w:tc>
      </w:tr>
      <w:tr w:rsidR="001731F6" w14:paraId="35713FD9"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3C17CE"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269F1E3" w14:textId="77777777" w:rsidR="001731F6" w:rsidRDefault="00E01E6F">
            <w:pPr>
              <w:widowControl w:val="0"/>
              <w:rPr>
                <w:sz w:val="20"/>
                <w:szCs w:val="20"/>
              </w:rPr>
            </w:pPr>
            <w:r>
              <w:rPr>
                <w:sz w:val="20"/>
                <w:szCs w:val="20"/>
              </w:rPr>
              <w:t>Grease release cable</w:t>
            </w:r>
          </w:p>
        </w:tc>
      </w:tr>
      <w:tr w:rsidR="001731F6" w14:paraId="211006D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B2C05"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5C49189" w14:textId="77777777" w:rsidR="001731F6" w:rsidRDefault="00E01E6F">
            <w:pPr>
              <w:widowControl w:val="0"/>
              <w:rPr>
                <w:sz w:val="20"/>
                <w:szCs w:val="20"/>
              </w:rPr>
            </w:pPr>
            <w:r>
              <w:rPr>
                <w:sz w:val="20"/>
                <w:szCs w:val="20"/>
              </w:rPr>
              <w:t>Insert release cable</w:t>
            </w:r>
          </w:p>
        </w:tc>
      </w:tr>
      <w:tr w:rsidR="001731F6" w14:paraId="0A7ACFA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E255CA"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C022CBB" w14:textId="77777777" w:rsidR="001731F6" w:rsidRDefault="00E01E6F">
            <w:pPr>
              <w:widowControl w:val="0"/>
              <w:rPr>
                <w:sz w:val="20"/>
                <w:szCs w:val="20"/>
              </w:rPr>
            </w:pPr>
            <w:r>
              <w:rPr>
                <w:sz w:val="20"/>
                <w:szCs w:val="20"/>
              </w:rPr>
              <w:t>Fasten release cable holder to top hat (zip ties)</w:t>
            </w:r>
          </w:p>
        </w:tc>
      </w:tr>
      <w:tr w:rsidR="001731F6" w14:paraId="5C2D759E"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7C618E"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2B7470C" w14:textId="77777777" w:rsidR="001731F6" w:rsidRDefault="00E01E6F">
            <w:pPr>
              <w:widowControl w:val="0"/>
              <w:rPr>
                <w:sz w:val="20"/>
                <w:szCs w:val="20"/>
              </w:rPr>
            </w:pPr>
            <w:r>
              <w:rPr>
                <w:sz w:val="20"/>
                <w:szCs w:val="20"/>
              </w:rPr>
              <w:t>Inspect all seals and cabling</w:t>
            </w:r>
          </w:p>
        </w:tc>
      </w:tr>
      <w:tr w:rsidR="001731F6" w14:paraId="171FC59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061B91"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05C7C78" w14:textId="77777777" w:rsidR="001731F6" w:rsidRDefault="00E01E6F">
            <w:pPr>
              <w:widowControl w:val="0"/>
              <w:rPr>
                <w:sz w:val="20"/>
                <w:szCs w:val="20"/>
              </w:rPr>
            </w:pPr>
            <w:r>
              <w:rPr>
                <w:sz w:val="20"/>
                <w:szCs w:val="20"/>
              </w:rPr>
              <w:t xml:space="preserve">Check </w:t>
            </w:r>
            <w:proofErr w:type="spellStart"/>
            <w:r>
              <w:rPr>
                <w:sz w:val="20"/>
                <w:szCs w:val="20"/>
              </w:rPr>
              <w:t>vaccum</w:t>
            </w:r>
            <w:proofErr w:type="spellEnd"/>
            <w:r>
              <w:rPr>
                <w:sz w:val="20"/>
                <w:szCs w:val="20"/>
              </w:rPr>
              <w:t xml:space="preserve"> (-4 to -6 psi)</w:t>
            </w:r>
          </w:p>
        </w:tc>
      </w:tr>
      <w:tr w:rsidR="001731F6" w14:paraId="6983CF5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EAE11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5CAA0B4" w14:textId="77777777" w:rsidR="001731F6" w:rsidRDefault="00E01E6F">
            <w:pPr>
              <w:widowControl w:val="0"/>
              <w:rPr>
                <w:sz w:val="20"/>
                <w:szCs w:val="20"/>
              </w:rPr>
            </w:pPr>
            <w:r>
              <w:rPr>
                <w:sz w:val="20"/>
                <w:szCs w:val="20"/>
              </w:rPr>
              <w:t>Clean glass in front of camera</w:t>
            </w:r>
          </w:p>
        </w:tc>
      </w:tr>
      <w:tr w:rsidR="001731F6" w14:paraId="0D9E02A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B60E0F"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345F392" w14:textId="77777777" w:rsidR="001731F6" w:rsidRDefault="00E01E6F">
            <w:pPr>
              <w:widowControl w:val="0"/>
              <w:rPr>
                <w:sz w:val="20"/>
                <w:szCs w:val="20"/>
              </w:rPr>
            </w:pPr>
            <w:r>
              <w:rPr>
                <w:sz w:val="20"/>
                <w:szCs w:val="20"/>
              </w:rPr>
              <w:t>Prepare anchor to connect to GTR</w:t>
            </w:r>
          </w:p>
        </w:tc>
      </w:tr>
      <w:tr w:rsidR="001731F6" w14:paraId="2D3E784C"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D7B096"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9E12A7" w14:textId="77777777" w:rsidR="001731F6" w:rsidRDefault="00E01E6F">
            <w:pPr>
              <w:widowControl w:val="0"/>
              <w:rPr>
                <w:sz w:val="20"/>
                <w:szCs w:val="20"/>
              </w:rPr>
            </w:pPr>
            <w:r>
              <w:rPr>
                <w:sz w:val="20"/>
                <w:szCs w:val="20"/>
              </w:rPr>
              <w:t>Prepare bait</w:t>
            </w:r>
          </w:p>
        </w:tc>
      </w:tr>
      <w:tr w:rsidR="001731F6" w14:paraId="7A0B81E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99CE1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84BB20" w14:textId="77777777" w:rsidR="001731F6" w:rsidRDefault="00E01E6F">
            <w:pPr>
              <w:widowControl w:val="0"/>
              <w:rPr>
                <w:sz w:val="20"/>
                <w:szCs w:val="20"/>
              </w:rPr>
            </w:pPr>
            <w:r>
              <w:rPr>
                <w:sz w:val="20"/>
                <w:szCs w:val="20"/>
              </w:rPr>
              <w:t>Attach flag</w:t>
            </w:r>
          </w:p>
        </w:tc>
      </w:tr>
    </w:tbl>
    <w:p w14:paraId="26828AFA" w14:textId="77777777" w:rsidR="001731F6" w:rsidRDefault="001731F6">
      <w:pPr>
        <w:widowControl w:val="0"/>
        <w:rPr>
          <w:b/>
          <w:u w:val="single"/>
        </w:rPr>
      </w:pPr>
    </w:p>
    <w:p w14:paraId="791A6492" w14:textId="77777777" w:rsidR="001731F6" w:rsidRDefault="00E01E6F">
      <w:pPr>
        <w:widowControl w:val="0"/>
      </w:pPr>
      <w:r>
        <w:t>Post Deployment</w:t>
      </w:r>
    </w:p>
    <w:tbl>
      <w:tblPr>
        <w:tblStyle w:val="a5"/>
        <w:tblW w:w="9750" w:type="dxa"/>
        <w:tblBorders>
          <w:top w:val="nil"/>
          <w:left w:val="nil"/>
          <w:bottom w:val="nil"/>
          <w:right w:val="nil"/>
          <w:insideH w:val="nil"/>
          <w:insideV w:val="nil"/>
        </w:tblBorders>
        <w:tblLayout w:type="fixed"/>
        <w:tblLook w:val="0600" w:firstRow="0" w:lastRow="0" w:firstColumn="0" w:lastColumn="0" w:noHBand="1" w:noVBand="1"/>
      </w:tblPr>
      <w:tblGrid>
        <w:gridCol w:w="1500"/>
        <w:gridCol w:w="8250"/>
      </w:tblGrid>
      <w:tr w:rsidR="001731F6" w14:paraId="5E8B5A85" w14:textId="77777777">
        <w:trPr>
          <w:trHeight w:val="300"/>
        </w:trPr>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4912762" w14:textId="77777777" w:rsidR="001731F6" w:rsidRDefault="00E01E6F">
            <w:pPr>
              <w:widowControl w:val="0"/>
              <w:rPr>
                <w:sz w:val="20"/>
                <w:szCs w:val="20"/>
              </w:rPr>
            </w:pPr>
            <w:r>
              <w:rPr>
                <w:sz w:val="20"/>
                <w:szCs w:val="20"/>
              </w:rPr>
              <w:t>Equipment Breakdown</w:t>
            </w:r>
          </w:p>
        </w:tc>
        <w:tc>
          <w:tcPr>
            <w:tcW w:w="8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A09545" w14:textId="77777777" w:rsidR="001731F6" w:rsidRDefault="001731F6">
            <w:pPr>
              <w:widowControl w:val="0"/>
              <w:rPr>
                <w:sz w:val="20"/>
                <w:szCs w:val="20"/>
              </w:rPr>
            </w:pPr>
          </w:p>
        </w:tc>
      </w:tr>
      <w:tr w:rsidR="001731F6" w14:paraId="64631C7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1C9415"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A69B575" w14:textId="77777777" w:rsidR="001731F6" w:rsidRDefault="00E01E6F">
            <w:pPr>
              <w:widowControl w:val="0"/>
              <w:rPr>
                <w:sz w:val="20"/>
                <w:szCs w:val="20"/>
              </w:rPr>
            </w:pPr>
            <w:r>
              <w:rPr>
                <w:sz w:val="20"/>
                <w:szCs w:val="20"/>
              </w:rPr>
              <w:t>Secure beacon magnet</w:t>
            </w:r>
          </w:p>
        </w:tc>
      </w:tr>
      <w:tr w:rsidR="001731F6" w14:paraId="51D4D9AA"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47448A"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E1D3707" w14:textId="77777777" w:rsidR="001731F6" w:rsidRDefault="00E01E6F">
            <w:pPr>
              <w:widowControl w:val="0"/>
              <w:rPr>
                <w:sz w:val="20"/>
                <w:szCs w:val="20"/>
              </w:rPr>
            </w:pPr>
            <w:proofErr w:type="spellStart"/>
            <w:r>
              <w:rPr>
                <w:sz w:val="20"/>
                <w:szCs w:val="20"/>
              </w:rPr>
              <w:t>Clearn</w:t>
            </w:r>
            <w:proofErr w:type="spellEnd"/>
            <w:r>
              <w:rPr>
                <w:sz w:val="20"/>
                <w:szCs w:val="20"/>
              </w:rPr>
              <w:t xml:space="preserve"> bait can (but not too well)</w:t>
            </w:r>
          </w:p>
        </w:tc>
      </w:tr>
      <w:tr w:rsidR="001731F6" w14:paraId="477BEDC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AF2B97"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4284214" w14:textId="77777777" w:rsidR="001731F6" w:rsidRDefault="00E01E6F">
            <w:pPr>
              <w:widowControl w:val="0"/>
              <w:rPr>
                <w:sz w:val="20"/>
                <w:szCs w:val="20"/>
              </w:rPr>
            </w:pPr>
            <w:proofErr w:type="spellStart"/>
            <w:r>
              <w:rPr>
                <w:sz w:val="20"/>
                <w:szCs w:val="20"/>
              </w:rPr>
              <w:t>Remoce</w:t>
            </w:r>
            <w:proofErr w:type="spellEnd"/>
            <w:r>
              <w:rPr>
                <w:sz w:val="20"/>
                <w:szCs w:val="20"/>
              </w:rPr>
              <w:t xml:space="preserve"> used </w:t>
            </w:r>
            <w:proofErr w:type="spellStart"/>
            <w:r>
              <w:rPr>
                <w:sz w:val="20"/>
                <w:szCs w:val="20"/>
              </w:rPr>
              <w:t>burnwire</w:t>
            </w:r>
            <w:proofErr w:type="spellEnd"/>
            <w:r>
              <w:rPr>
                <w:sz w:val="20"/>
                <w:szCs w:val="20"/>
              </w:rPr>
              <w:t xml:space="preserve"> (Do not toss out!)</w:t>
            </w:r>
          </w:p>
        </w:tc>
      </w:tr>
      <w:tr w:rsidR="001731F6" w14:paraId="402C655A"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5DD683"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2FB5D05" w14:textId="77777777" w:rsidR="001731F6" w:rsidRDefault="00E01E6F">
            <w:pPr>
              <w:widowControl w:val="0"/>
              <w:rPr>
                <w:sz w:val="20"/>
                <w:szCs w:val="20"/>
              </w:rPr>
            </w:pPr>
            <w:r>
              <w:rPr>
                <w:sz w:val="20"/>
                <w:szCs w:val="20"/>
              </w:rPr>
              <w:t xml:space="preserve">Remove used GTR (Do not toss out, keep in </w:t>
            </w:r>
            <w:proofErr w:type="spellStart"/>
            <w:r>
              <w:rPr>
                <w:sz w:val="20"/>
                <w:szCs w:val="20"/>
              </w:rPr>
              <w:t>seperate</w:t>
            </w:r>
            <w:proofErr w:type="spellEnd"/>
            <w:r>
              <w:rPr>
                <w:sz w:val="20"/>
                <w:szCs w:val="20"/>
              </w:rPr>
              <w:t xml:space="preserve"> container)</w:t>
            </w:r>
          </w:p>
        </w:tc>
      </w:tr>
      <w:tr w:rsidR="001731F6" w14:paraId="6B51B02E"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39140D"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2C2EED8" w14:textId="77777777" w:rsidR="001731F6" w:rsidRDefault="00E01E6F">
            <w:pPr>
              <w:widowControl w:val="0"/>
              <w:rPr>
                <w:sz w:val="20"/>
                <w:szCs w:val="20"/>
              </w:rPr>
            </w:pPr>
            <w:r>
              <w:rPr>
                <w:sz w:val="20"/>
                <w:szCs w:val="20"/>
              </w:rPr>
              <w:t>Fold/ Secure lights down</w:t>
            </w:r>
          </w:p>
        </w:tc>
      </w:tr>
      <w:tr w:rsidR="001731F6" w14:paraId="2EFAEC6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E0D224"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6EA8B9D" w14:textId="77777777" w:rsidR="001731F6" w:rsidRDefault="00E01E6F">
            <w:pPr>
              <w:widowControl w:val="0"/>
              <w:rPr>
                <w:sz w:val="20"/>
                <w:szCs w:val="20"/>
              </w:rPr>
            </w:pPr>
            <w:r>
              <w:rPr>
                <w:sz w:val="20"/>
                <w:szCs w:val="20"/>
              </w:rPr>
              <w:t>Fold/ Secure flag down</w:t>
            </w:r>
          </w:p>
        </w:tc>
      </w:tr>
      <w:tr w:rsidR="001731F6" w14:paraId="6C62ECD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4B7072"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825C77D" w14:textId="77777777" w:rsidR="001731F6" w:rsidRDefault="00E01E6F">
            <w:pPr>
              <w:widowControl w:val="0"/>
              <w:rPr>
                <w:sz w:val="20"/>
                <w:szCs w:val="20"/>
              </w:rPr>
            </w:pPr>
            <w:r>
              <w:rPr>
                <w:sz w:val="20"/>
                <w:szCs w:val="20"/>
              </w:rPr>
              <w:t>Fresh water rinse for all salty gear</w:t>
            </w:r>
          </w:p>
        </w:tc>
      </w:tr>
      <w:tr w:rsidR="001731F6" w14:paraId="3227FEA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24B332"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CFB5CE7" w14:textId="77777777" w:rsidR="001731F6" w:rsidRDefault="00E01E6F">
            <w:pPr>
              <w:widowControl w:val="0"/>
              <w:rPr>
                <w:sz w:val="20"/>
                <w:szCs w:val="20"/>
              </w:rPr>
            </w:pPr>
            <w:r>
              <w:rPr>
                <w:sz w:val="20"/>
                <w:szCs w:val="20"/>
              </w:rPr>
              <w:t xml:space="preserve">Rinse </w:t>
            </w:r>
            <w:commentRangeStart w:id="134"/>
            <w:r>
              <w:rPr>
                <w:sz w:val="20"/>
                <w:szCs w:val="20"/>
              </w:rPr>
              <w:t xml:space="preserve">pressure port </w:t>
            </w:r>
            <w:commentRangeEnd w:id="134"/>
            <w:r w:rsidR="00786902">
              <w:rPr>
                <w:rStyle w:val="CommentReference"/>
              </w:rPr>
              <w:commentReference w:id="134"/>
            </w:r>
            <w:r>
              <w:rPr>
                <w:sz w:val="20"/>
                <w:szCs w:val="20"/>
              </w:rPr>
              <w:t>with fresh water (use syringe)</w:t>
            </w:r>
          </w:p>
        </w:tc>
      </w:tr>
      <w:tr w:rsidR="001731F6" w14:paraId="6BCEB72E"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614CB8"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6C918F2" w14:textId="7F8ADFBD" w:rsidR="001731F6" w:rsidRDefault="00E01E6F">
            <w:pPr>
              <w:widowControl w:val="0"/>
              <w:rPr>
                <w:sz w:val="20"/>
                <w:szCs w:val="20"/>
              </w:rPr>
            </w:pPr>
            <w:r>
              <w:rPr>
                <w:sz w:val="20"/>
                <w:szCs w:val="20"/>
              </w:rPr>
              <w:t xml:space="preserve">Remove </w:t>
            </w:r>
            <w:del w:id="135" w:author="Whitney Goodell" w:date="2020-03-13T14:23:00Z">
              <w:r w:rsidDel="00786902">
                <w:rPr>
                  <w:sz w:val="20"/>
                  <w:szCs w:val="20"/>
                </w:rPr>
                <w:delText>corrsion</w:delText>
              </w:r>
            </w:del>
            <w:ins w:id="136" w:author="Whitney Goodell" w:date="2020-03-13T14:23:00Z">
              <w:r w:rsidR="00786902">
                <w:rPr>
                  <w:sz w:val="20"/>
                  <w:szCs w:val="20"/>
                </w:rPr>
                <w:t>corrosion</w:t>
              </w:r>
            </w:ins>
            <w:r>
              <w:rPr>
                <w:sz w:val="20"/>
                <w:szCs w:val="20"/>
              </w:rPr>
              <w:t xml:space="preserve"> from release anode and release bolt (wire brush)</w:t>
            </w:r>
          </w:p>
        </w:tc>
      </w:tr>
      <w:tr w:rsidR="001731F6" w14:paraId="00AF1D7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56538C"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2ED01B2B" w14:textId="77777777" w:rsidR="001731F6" w:rsidRDefault="00E01E6F">
            <w:pPr>
              <w:widowControl w:val="0"/>
              <w:rPr>
                <w:sz w:val="20"/>
                <w:szCs w:val="20"/>
              </w:rPr>
            </w:pPr>
            <w:r>
              <w:rPr>
                <w:sz w:val="20"/>
                <w:szCs w:val="20"/>
              </w:rPr>
              <w:t>Stow all gear</w:t>
            </w:r>
          </w:p>
        </w:tc>
      </w:tr>
      <w:tr w:rsidR="001731F6" w14:paraId="0173837C"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09ED5D"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E3FD26" w14:textId="77777777" w:rsidR="001731F6" w:rsidRDefault="001731F6">
            <w:pPr>
              <w:widowControl w:val="0"/>
              <w:rPr>
                <w:sz w:val="20"/>
                <w:szCs w:val="20"/>
              </w:rPr>
            </w:pPr>
          </w:p>
        </w:tc>
      </w:tr>
      <w:tr w:rsidR="001731F6" w14:paraId="6BDAE85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4787D615" w14:textId="77777777" w:rsidR="001731F6" w:rsidRDefault="00E01E6F">
            <w:pPr>
              <w:widowControl w:val="0"/>
              <w:rPr>
                <w:sz w:val="20"/>
                <w:szCs w:val="20"/>
              </w:rPr>
            </w:pPr>
            <w:r>
              <w:rPr>
                <w:sz w:val="20"/>
                <w:szCs w:val="20"/>
              </w:rPr>
              <w:t>Data Download</w:t>
            </w:r>
          </w:p>
        </w:tc>
        <w:tc>
          <w:tcPr>
            <w:tcW w:w="8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2CB9A6" w14:textId="77777777" w:rsidR="001731F6" w:rsidRDefault="001731F6">
            <w:pPr>
              <w:widowControl w:val="0"/>
              <w:rPr>
                <w:sz w:val="20"/>
                <w:szCs w:val="20"/>
              </w:rPr>
            </w:pPr>
          </w:p>
        </w:tc>
      </w:tr>
      <w:tr w:rsidR="001731F6" w14:paraId="27AA2CBE"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0F9BE2"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9DBFDF4" w14:textId="77777777" w:rsidR="001731F6" w:rsidRDefault="00E01E6F">
            <w:pPr>
              <w:widowControl w:val="0"/>
              <w:rPr>
                <w:sz w:val="20"/>
                <w:szCs w:val="20"/>
              </w:rPr>
            </w:pPr>
            <w:r>
              <w:rPr>
                <w:sz w:val="20"/>
                <w:szCs w:val="20"/>
              </w:rPr>
              <w:t>Enter dive information in Exp, Cam, Deploy Database spreadsheet</w:t>
            </w:r>
          </w:p>
        </w:tc>
      </w:tr>
      <w:tr w:rsidR="001731F6" w14:paraId="16FBFC2D"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834A38"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35C30DFA" w14:textId="77777777" w:rsidR="001731F6" w:rsidRDefault="00E01E6F">
            <w:pPr>
              <w:widowControl w:val="0"/>
              <w:rPr>
                <w:sz w:val="20"/>
                <w:szCs w:val="20"/>
              </w:rPr>
            </w:pPr>
            <w:proofErr w:type="gramStart"/>
            <w:r>
              <w:rPr>
                <w:sz w:val="20"/>
                <w:szCs w:val="20"/>
              </w:rPr>
              <w:t>Save .</w:t>
            </w:r>
            <w:proofErr w:type="gramEnd"/>
            <w:r>
              <w:rPr>
                <w:sz w:val="20"/>
                <w:szCs w:val="20"/>
              </w:rPr>
              <w:t xml:space="preserve"> changes</w:t>
            </w:r>
          </w:p>
        </w:tc>
      </w:tr>
      <w:tr w:rsidR="001731F6" w14:paraId="41480F6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060158"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D6E733E" w14:textId="77777777" w:rsidR="001731F6" w:rsidRDefault="00E01E6F">
            <w:pPr>
              <w:widowControl w:val="0"/>
              <w:rPr>
                <w:sz w:val="20"/>
                <w:szCs w:val="20"/>
              </w:rPr>
            </w:pPr>
            <w:r>
              <w:rPr>
                <w:sz w:val="20"/>
                <w:szCs w:val="20"/>
              </w:rPr>
              <w:t xml:space="preserve">Create new folder named with Deployment ID in "LEX </w:t>
            </w:r>
            <w:proofErr w:type="spellStart"/>
            <w:r>
              <w:rPr>
                <w:sz w:val="20"/>
                <w:szCs w:val="20"/>
              </w:rPr>
              <w:t>Dropcam</w:t>
            </w:r>
            <w:proofErr w:type="spellEnd"/>
            <w:r>
              <w:rPr>
                <w:sz w:val="20"/>
                <w:szCs w:val="20"/>
              </w:rPr>
              <w:t xml:space="preserve"> Data" folder (on laptop)</w:t>
            </w:r>
          </w:p>
        </w:tc>
      </w:tr>
      <w:tr w:rsidR="001731F6" w14:paraId="587F2DF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83C241"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DBFF74D" w14:textId="77777777" w:rsidR="001731F6" w:rsidRDefault="00E01E6F">
            <w:pPr>
              <w:widowControl w:val="0"/>
              <w:rPr>
                <w:sz w:val="20"/>
                <w:szCs w:val="20"/>
              </w:rPr>
            </w:pPr>
            <w:r>
              <w:rPr>
                <w:sz w:val="20"/>
                <w:szCs w:val="20"/>
              </w:rPr>
              <w:t xml:space="preserve">Connect laptop to </w:t>
            </w:r>
            <w:proofErr w:type="spellStart"/>
            <w:r>
              <w:rPr>
                <w:sz w:val="20"/>
                <w:szCs w:val="20"/>
              </w:rPr>
              <w:t>Dropcam</w:t>
            </w:r>
            <w:proofErr w:type="spellEnd"/>
            <w:r>
              <w:rPr>
                <w:sz w:val="20"/>
                <w:szCs w:val="20"/>
              </w:rPr>
              <w:t xml:space="preserve"> using Comms cable</w:t>
            </w:r>
          </w:p>
        </w:tc>
      </w:tr>
      <w:tr w:rsidR="001731F6" w14:paraId="20629EA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12891D"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C22DC1A" w14:textId="77777777" w:rsidR="001731F6" w:rsidRDefault="00E01E6F">
            <w:pPr>
              <w:widowControl w:val="0"/>
              <w:rPr>
                <w:sz w:val="20"/>
                <w:szCs w:val="20"/>
              </w:rPr>
            </w:pPr>
            <w:r>
              <w:rPr>
                <w:sz w:val="20"/>
                <w:szCs w:val="20"/>
              </w:rPr>
              <w:t xml:space="preserve">Charge </w:t>
            </w:r>
            <w:proofErr w:type="spellStart"/>
            <w:r>
              <w:rPr>
                <w:sz w:val="20"/>
                <w:szCs w:val="20"/>
              </w:rPr>
              <w:t>dropcam</w:t>
            </w:r>
            <w:proofErr w:type="spellEnd"/>
            <w:r>
              <w:rPr>
                <w:sz w:val="20"/>
                <w:szCs w:val="20"/>
              </w:rPr>
              <w:t xml:space="preserve"> (this can be done while downloading data)</w:t>
            </w:r>
          </w:p>
        </w:tc>
      </w:tr>
      <w:tr w:rsidR="001731F6" w14:paraId="79B5A9C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6C170D"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7BD06AC" w14:textId="77777777" w:rsidR="001731F6" w:rsidRDefault="00E01E6F">
            <w:pPr>
              <w:widowControl w:val="0"/>
              <w:rPr>
                <w:sz w:val="20"/>
                <w:szCs w:val="20"/>
              </w:rPr>
            </w:pPr>
            <w:r>
              <w:rPr>
                <w:sz w:val="20"/>
                <w:szCs w:val="20"/>
              </w:rPr>
              <w:t>Remove camera magnet</w:t>
            </w:r>
          </w:p>
        </w:tc>
      </w:tr>
      <w:tr w:rsidR="001731F6" w14:paraId="1985336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3E6DEE"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B0C14C1" w14:textId="77777777" w:rsidR="001731F6" w:rsidRDefault="00E01E6F">
            <w:pPr>
              <w:widowControl w:val="0"/>
              <w:rPr>
                <w:sz w:val="20"/>
                <w:szCs w:val="20"/>
              </w:rPr>
            </w:pPr>
            <w:r>
              <w:rPr>
                <w:sz w:val="20"/>
                <w:szCs w:val="20"/>
              </w:rPr>
              <w:t>Open Data Downloader application</w:t>
            </w:r>
          </w:p>
        </w:tc>
      </w:tr>
      <w:tr w:rsidR="001731F6" w14:paraId="09824D8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113FCC"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EC93EFC" w14:textId="77777777" w:rsidR="001731F6" w:rsidRDefault="00E01E6F">
            <w:pPr>
              <w:widowControl w:val="0"/>
              <w:rPr>
                <w:sz w:val="20"/>
                <w:szCs w:val="20"/>
              </w:rPr>
            </w:pPr>
            <w:r>
              <w:rPr>
                <w:sz w:val="20"/>
                <w:szCs w:val="20"/>
              </w:rPr>
              <w:t>Choose correct COM port</w:t>
            </w:r>
          </w:p>
        </w:tc>
      </w:tr>
      <w:tr w:rsidR="001731F6" w14:paraId="2BC4C06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E3D607"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D96C307" w14:textId="77777777" w:rsidR="001731F6" w:rsidRDefault="00E01E6F">
            <w:pPr>
              <w:widowControl w:val="0"/>
              <w:rPr>
                <w:sz w:val="20"/>
                <w:szCs w:val="20"/>
              </w:rPr>
            </w:pPr>
            <w:r>
              <w:rPr>
                <w:sz w:val="20"/>
                <w:szCs w:val="20"/>
              </w:rPr>
              <w:t>Save Directory (choose the one you just created)</w:t>
            </w:r>
          </w:p>
        </w:tc>
      </w:tr>
      <w:tr w:rsidR="001731F6" w14:paraId="18AC06A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15251A"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43D2472" w14:textId="77777777" w:rsidR="001731F6" w:rsidRDefault="00E01E6F">
            <w:pPr>
              <w:widowControl w:val="0"/>
              <w:rPr>
                <w:sz w:val="20"/>
                <w:szCs w:val="20"/>
              </w:rPr>
            </w:pPr>
            <w:r>
              <w:rPr>
                <w:sz w:val="20"/>
                <w:szCs w:val="20"/>
              </w:rPr>
              <w:t>Select "Current Folder"</w:t>
            </w:r>
          </w:p>
        </w:tc>
      </w:tr>
      <w:tr w:rsidR="001731F6" w14:paraId="03112D0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870078"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829B4FD" w14:textId="77777777" w:rsidR="001731F6" w:rsidRDefault="00E01E6F">
            <w:pPr>
              <w:widowControl w:val="0"/>
              <w:rPr>
                <w:sz w:val="20"/>
                <w:szCs w:val="20"/>
              </w:rPr>
            </w:pPr>
            <w:r>
              <w:rPr>
                <w:sz w:val="20"/>
                <w:szCs w:val="20"/>
              </w:rPr>
              <w:t>Click "Download all data"</w:t>
            </w:r>
          </w:p>
        </w:tc>
      </w:tr>
      <w:tr w:rsidR="001731F6" w14:paraId="76AF078B"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F7F95E"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82676F8" w14:textId="77777777" w:rsidR="001731F6" w:rsidRDefault="00E01E6F">
            <w:pPr>
              <w:widowControl w:val="0"/>
              <w:rPr>
                <w:sz w:val="20"/>
                <w:szCs w:val="20"/>
              </w:rPr>
            </w:pPr>
            <w:r>
              <w:rPr>
                <w:sz w:val="20"/>
                <w:szCs w:val="20"/>
              </w:rPr>
              <w:t>Enter Deployment ID (generated by Exp, Cam, Deploy Database Spreadsheet)</w:t>
            </w:r>
          </w:p>
        </w:tc>
      </w:tr>
      <w:tr w:rsidR="001731F6" w14:paraId="1A05ECD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C15EA7"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C58E996" w14:textId="77777777" w:rsidR="001731F6" w:rsidRDefault="00E01E6F">
            <w:pPr>
              <w:widowControl w:val="0"/>
              <w:rPr>
                <w:sz w:val="20"/>
                <w:szCs w:val="20"/>
              </w:rPr>
            </w:pPr>
            <w:r>
              <w:rPr>
                <w:sz w:val="20"/>
                <w:szCs w:val="20"/>
              </w:rPr>
              <w:t xml:space="preserve">Enter </w:t>
            </w:r>
            <w:proofErr w:type="spellStart"/>
            <w:r>
              <w:rPr>
                <w:sz w:val="20"/>
                <w:szCs w:val="20"/>
              </w:rPr>
              <w:t>Depoyment</w:t>
            </w:r>
            <w:proofErr w:type="spellEnd"/>
            <w:r>
              <w:rPr>
                <w:sz w:val="20"/>
                <w:szCs w:val="20"/>
              </w:rPr>
              <w:t xml:space="preserve"> Latitude</w:t>
            </w:r>
          </w:p>
        </w:tc>
      </w:tr>
      <w:tr w:rsidR="001731F6" w14:paraId="595C308C"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5AF925"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D14FDDE" w14:textId="77777777" w:rsidR="001731F6" w:rsidRDefault="00E01E6F">
            <w:pPr>
              <w:widowControl w:val="0"/>
              <w:rPr>
                <w:sz w:val="20"/>
                <w:szCs w:val="20"/>
              </w:rPr>
            </w:pPr>
            <w:r>
              <w:rPr>
                <w:sz w:val="20"/>
                <w:szCs w:val="20"/>
              </w:rPr>
              <w:t>If there is an error, click OK</w:t>
            </w:r>
          </w:p>
        </w:tc>
      </w:tr>
      <w:tr w:rsidR="001731F6" w14:paraId="007C220D"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BF5149"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69E42FA" w14:textId="77777777" w:rsidR="001731F6" w:rsidRDefault="00E01E6F">
            <w:pPr>
              <w:widowControl w:val="0"/>
              <w:rPr>
                <w:sz w:val="20"/>
                <w:szCs w:val="20"/>
              </w:rPr>
            </w:pPr>
            <w:r>
              <w:rPr>
                <w:sz w:val="20"/>
                <w:szCs w:val="20"/>
              </w:rPr>
              <w:t>Downloading commences</w:t>
            </w:r>
          </w:p>
        </w:tc>
      </w:tr>
      <w:tr w:rsidR="001731F6" w14:paraId="6CA7F68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330D29"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28CBFD5" w14:textId="77777777" w:rsidR="001731F6" w:rsidRDefault="00E01E6F">
            <w:pPr>
              <w:widowControl w:val="0"/>
              <w:rPr>
                <w:sz w:val="20"/>
                <w:szCs w:val="20"/>
              </w:rPr>
            </w:pPr>
            <w:r>
              <w:rPr>
                <w:sz w:val="20"/>
                <w:szCs w:val="20"/>
              </w:rPr>
              <w:t>Sanity check - total samples should be same as total mission time in seconds</w:t>
            </w:r>
          </w:p>
        </w:tc>
      </w:tr>
      <w:tr w:rsidR="001731F6" w14:paraId="5233CE6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A883D4"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5D61D6E" w14:textId="77777777" w:rsidR="001731F6" w:rsidRDefault="00E01E6F">
            <w:pPr>
              <w:widowControl w:val="0"/>
              <w:rPr>
                <w:sz w:val="20"/>
                <w:szCs w:val="20"/>
              </w:rPr>
            </w:pPr>
            <w:r>
              <w:rPr>
                <w:sz w:val="20"/>
                <w:szCs w:val="20"/>
              </w:rPr>
              <w:t>When asked to delete data from camera, ignore (do not click yes or no)</w:t>
            </w:r>
          </w:p>
        </w:tc>
      </w:tr>
      <w:tr w:rsidR="001731F6" w14:paraId="22601DA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81C379"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534B713" w14:textId="77777777" w:rsidR="001731F6" w:rsidRDefault="00E01E6F">
            <w:pPr>
              <w:widowControl w:val="0"/>
              <w:rPr>
                <w:sz w:val="20"/>
                <w:szCs w:val="20"/>
              </w:rPr>
            </w:pPr>
            <w:r>
              <w:rPr>
                <w:sz w:val="20"/>
                <w:szCs w:val="20"/>
              </w:rPr>
              <w:t>Copy the new Deployment data folder to the external hard drive 1</w:t>
            </w:r>
          </w:p>
        </w:tc>
      </w:tr>
      <w:tr w:rsidR="001731F6" w14:paraId="7C4D34B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5D9F80"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EBCCE90" w14:textId="77777777" w:rsidR="001731F6" w:rsidRDefault="00E01E6F">
            <w:pPr>
              <w:widowControl w:val="0"/>
              <w:rPr>
                <w:sz w:val="20"/>
                <w:szCs w:val="20"/>
              </w:rPr>
            </w:pPr>
            <w:r>
              <w:rPr>
                <w:sz w:val="20"/>
                <w:szCs w:val="20"/>
              </w:rPr>
              <w:t>Copy the newest Deployment database spreadsheet onto the external hard drive 1</w:t>
            </w:r>
          </w:p>
        </w:tc>
      </w:tr>
      <w:tr w:rsidR="001731F6" w14:paraId="79AA7E9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EC387B"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93FA504" w14:textId="77777777" w:rsidR="001731F6" w:rsidRDefault="00E01E6F">
            <w:pPr>
              <w:widowControl w:val="0"/>
              <w:rPr>
                <w:sz w:val="20"/>
                <w:szCs w:val="20"/>
              </w:rPr>
            </w:pPr>
            <w:r>
              <w:rPr>
                <w:sz w:val="20"/>
                <w:szCs w:val="20"/>
              </w:rPr>
              <w:t>Save photos of deployment checklists to external hard drive 1</w:t>
            </w:r>
          </w:p>
        </w:tc>
      </w:tr>
      <w:tr w:rsidR="001731F6" w14:paraId="0851A01C"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C75587"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628DA76" w14:textId="77777777" w:rsidR="001731F6" w:rsidRDefault="00E01E6F">
            <w:pPr>
              <w:widowControl w:val="0"/>
              <w:rPr>
                <w:sz w:val="20"/>
                <w:szCs w:val="20"/>
              </w:rPr>
            </w:pPr>
            <w:r>
              <w:rPr>
                <w:sz w:val="20"/>
                <w:szCs w:val="20"/>
              </w:rPr>
              <w:t>Copy all data from external drive 1 to the external drive 2</w:t>
            </w:r>
          </w:p>
        </w:tc>
      </w:tr>
      <w:tr w:rsidR="001731F6" w14:paraId="25FF112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781156"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F3DEECE" w14:textId="77777777" w:rsidR="001731F6" w:rsidRDefault="00E01E6F">
            <w:pPr>
              <w:widowControl w:val="0"/>
              <w:rPr>
                <w:sz w:val="20"/>
                <w:szCs w:val="20"/>
              </w:rPr>
            </w:pPr>
            <w:r>
              <w:rPr>
                <w:sz w:val="20"/>
                <w:szCs w:val="20"/>
              </w:rPr>
              <w:t>Find data delete window, and click Yes</w:t>
            </w:r>
          </w:p>
        </w:tc>
      </w:tr>
      <w:tr w:rsidR="001731F6" w14:paraId="71C3DD1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41E779"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0C59F2CA" w14:textId="77777777" w:rsidR="001731F6" w:rsidRDefault="00E01E6F">
            <w:pPr>
              <w:widowControl w:val="0"/>
              <w:rPr>
                <w:sz w:val="20"/>
                <w:szCs w:val="20"/>
              </w:rPr>
            </w:pPr>
            <w:r>
              <w:rPr>
                <w:sz w:val="20"/>
                <w:szCs w:val="20"/>
              </w:rPr>
              <w:t>Charge Laptop</w:t>
            </w:r>
          </w:p>
        </w:tc>
      </w:tr>
      <w:tr w:rsidR="001731F6" w14:paraId="659F4A2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058D8E"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A143E1B" w14:textId="77777777" w:rsidR="001731F6" w:rsidRDefault="00E01E6F">
            <w:pPr>
              <w:widowControl w:val="0"/>
              <w:rPr>
                <w:sz w:val="20"/>
                <w:szCs w:val="20"/>
              </w:rPr>
            </w:pPr>
            <w:r>
              <w:rPr>
                <w:sz w:val="20"/>
                <w:szCs w:val="20"/>
              </w:rPr>
              <w:t>Charge GPS batteries, if needed</w:t>
            </w:r>
          </w:p>
        </w:tc>
      </w:tr>
      <w:tr w:rsidR="001731F6" w14:paraId="5C66F7A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ECC1CA"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57D33361" w14:textId="77777777" w:rsidR="001731F6" w:rsidRDefault="00E01E6F">
            <w:pPr>
              <w:widowControl w:val="0"/>
              <w:rPr>
                <w:sz w:val="20"/>
                <w:szCs w:val="20"/>
              </w:rPr>
            </w:pPr>
            <w:r>
              <w:rPr>
                <w:sz w:val="20"/>
                <w:szCs w:val="20"/>
              </w:rPr>
              <w:t>Charge iPad</w:t>
            </w:r>
          </w:p>
        </w:tc>
      </w:tr>
    </w:tbl>
    <w:p w14:paraId="75371B87" w14:textId="77777777" w:rsidR="001731F6" w:rsidRDefault="001731F6">
      <w:pPr>
        <w:widowControl w:val="0"/>
      </w:pPr>
    </w:p>
    <w:p w14:paraId="5E27F8C9" w14:textId="77777777" w:rsidR="001731F6" w:rsidRDefault="001731F6">
      <w:pPr>
        <w:widowControl w:val="0"/>
        <w:rPr>
          <w:b/>
          <w:u w:val="single"/>
        </w:rPr>
      </w:pPr>
    </w:p>
    <w:p w14:paraId="3E8022D7" w14:textId="77777777" w:rsidR="001731F6" w:rsidRDefault="00E01E6F">
      <w:pPr>
        <w:widowControl w:val="0"/>
        <w:rPr>
          <w:b/>
          <w:u w:val="single"/>
        </w:rPr>
      </w:pPr>
      <w:commentRangeStart w:id="137"/>
      <w:r>
        <w:rPr>
          <w:b/>
          <w:u w:val="single"/>
        </w:rPr>
        <w:t>DEPLOYMENT &amp; RECOVERY CHECKLIST</w:t>
      </w:r>
      <w:commentRangeEnd w:id="137"/>
      <w:r>
        <w:commentReference w:id="137"/>
      </w:r>
    </w:p>
    <w:p w14:paraId="54C57A8E" w14:textId="77777777" w:rsidR="001731F6" w:rsidRDefault="00E01E6F">
      <w:r>
        <w:t>Pre-Deployment</w:t>
      </w:r>
    </w:p>
    <w:p w14:paraId="36FB7B5E" w14:textId="77777777" w:rsidR="001731F6" w:rsidRDefault="001731F6"/>
    <w:tbl>
      <w:tblPr>
        <w:tblStyle w:val="a6"/>
        <w:tblW w:w="9390" w:type="dxa"/>
        <w:tblBorders>
          <w:top w:val="nil"/>
          <w:left w:val="nil"/>
          <w:bottom w:val="nil"/>
          <w:right w:val="nil"/>
          <w:insideH w:val="nil"/>
          <w:insideV w:val="nil"/>
        </w:tblBorders>
        <w:tblLayout w:type="fixed"/>
        <w:tblLook w:val="0600" w:firstRow="0" w:lastRow="0" w:firstColumn="0" w:lastColumn="0" w:noHBand="1" w:noVBand="1"/>
      </w:tblPr>
      <w:tblGrid>
        <w:gridCol w:w="3660"/>
        <w:gridCol w:w="5730"/>
      </w:tblGrid>
      <w:tr w:rsidR="001731F6" w14:paraId="77B3DA38"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B8A08F" w14:textId="77777777" w:rsidR="001731F6" w:rsidRDefault="00E01E6F">
            <w:pPr>
              <w:widowControl w:val="0"/>
              <w:rPr>
                <w:sz w:val="20"/>
                <w:szCs w:val="20"/>
              </w:rPr>
            </w:pPr>
            <w:r>
              <w:rPr>
                <w:sz w:val="20"/>
                <w:szCs w:val="20"/>
              </w:rPr>
              <w:t>Date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F47EDF" w14:textId="77777777" w:rsidR="001731F6" w:rsidRDefault="001731F6">
            <w:pPr>
              <w:widowControl w:val="0"/>
              <w:rPr>
                <w:sz w:val="20"/>
                <w:szCs w:val="20"/>
              </w:rPr>
            </w:pPr>
          </w:p>
        </w:tc>
      </w:tr>
      <w:tr w:rsidR="001731F6" w14:paraId="22654E23"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C792CD" w14:textId="77777777" w:rsidR="001731F6" w:rsidRDefault="00E01E6F">
            <w:pPr>
              <w:widowControl w:val="0"/>
              <w:rPr>
                <w:sz w:val="20"/>
                <w:szCs w:val="20"/>
              </w:rPr>
            </w:pPr>
            <w:r>
              <w:rPr>
                <w:sz w:val="20"/>
                <w:szCs w:val="20"/>
              </w:rPr>
              <w:t>Vessel</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579113" w14:textId="77777777" w:rsidR="001731F6" w:rsidRDefault="001731F6">
            <w:pPr>
              <w:widowControl w:val="0"/>
              <w:rPr>
                <w:sz w:val="20"/>
                <w:szCs w:val="20"/>
              </w:rPr>
            </w:pPr>
          </w:p>
        </w:tc>
      </w:tr>
      <w:tr w:rsidR="001731F6" w14:paraId="7F80EAA8"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734C17" w14:textId="77777777" w:rsidR="001731F6" w:rsidRDefault="00E01E6F">
            <w:pPr>
              <w:widowControl w:val="0"/>
              <w:rPr>
                <w:sz w:val="20"/>
                <w:szCs w:val="20"/>
              </w:rPr>
            </w:pPr>
            <w:r>
              <w:rPr>
                <w:sz w:val="20"/>
                <w:szCs w:val="20"/>
              </w:rPr>
              <w:t>Cruise Number</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3ACAC0" w14:textId="77777777" w:rsidR="001731F6" w:rsidRDefault="001731F6">
            <w:pPr>
              <w:widowControl w:val="0"/>
              <w:rPr>
                <w:sz w:val="20"/>
                <w:szCs w:val="20"/>
              </w:rPr>
            </w:pPr>
          </w:p>
        </w:tc>
      </w:tr>
      <w:tr w:rsidR="001731F6" w14:paraId="0F2D5D82"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B7371B" w14:textId="77777777" w:rsidR="001731F6" w:rsidRDefault="00E01E6F">
            <w:pPr>
              <w:widowControl w:val="0"/>
              <w:rPr>
                <w:sz w:val="20"/>
                <w:szCs w:val="20"/>
              </w:rPr>
            </w:pPr>
            <w:proofErr w:type="spellStart"/>
            <w:r>
              <w:rPr>
                <w:sz w:val="20"/>
                <w:szCs w:val="20"/>
              </w:rPr>
              <w:t>Dropcam</w:t>
            </w:r>
            <w:proofErr w:type="spellEnd"/>
            <w:r>
              <w:rPr>
                <w:sz w:val="20"/>
                <w:szCs w:val="20"/>
              </w:rPr>
              <w:t xml:space="preserve"> ID</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C9B4E5" w14:textId="77777777" w:rsidR="001731F6" w:rsidRDefault="001731F6">
            <w:pPr>
              <w:widowControl w:val="0"/>
              <w:rPr>
                <w:sz w:val="20"/>
                <w:szCs w:val="20"/>
              </w:rPr>
            </w:pPr>
          </w:p>
        </w:tc>
      </w:tr>
      <w:tr w:rsidR="001731F6" w14:paraId="7CCEA905"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68ED10" w14:textId="77777777" w:rsidR="001731F6" w:rsidRDefault="00E01E6F">
            <w:pPr>
              <w:widowControl w:val="0"/>
              <w:rPr>
                <w:sz w:val="20"/>
                <w:szCs w:val="20"/>
              </w:rPr>
            </w:pPr>
            <w:r>
              <w:rPr>
                <w:sz w:val="20"/>
                <w:szCs w:val="20"/>
              </w:rPr>
              <w:t>Deployment Team</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5B6F6F" w14:textId="77777777" w:rsidR="001731F6" w:rsidRDefault="001731F6">
            <w:pPr>
              <w:widowControl w:val="0"/>
              <w:rPr>
                <w:sz w:val="20"/>
                <w:szCs w:val="20"/>
              </w:rPr>
            </w:pPr>
          </w:p>
        </w:tc>
      </w:tr>
      <w:tr w:rsidR="001731F6" w14:paraId="00F58016"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3731C2" w14:textId="77777777" w:rsidR="001731F6" w:rsidRDefault="00E01E6F">
            <w:pPr>
              <w:widowControl w:val="0"/>
              <w:rPr>
                <w:sz w:val="20"/>
                <w:szCs w:val="20"/>
              </w:rPr>
            </w:pPr>
            <w:r>
              <w:rPr>
                <w:sz w:val="20"/>
                <w:szCs w:val="20"/>
              </w:rPr>
              <w:t>Dive Site Name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7CAC94" w14:textId="77777777" w:rsidR="001731F6" w:rsidRDefault="001731F6">
            <w:pPr>
              <w:widowControl w:val="0"/>
              <w:rPr>
                <w:sz w:val="20"/>
                <w:szCs w:val="20"/>
              </w:rPr>
            </w:pPr>
          </w:p>
        </w:tc>
      </w:tr>
      <w:tr w:rsidR="001731F6" w14:paraId="4B883790"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3F890F" w14:textId="77777777" w:rsidR="001731F6" w:rsidRDefault="001731F6">
            <w:pPr>
              <w:widowControl w:val="0"/>
              <w:rPr>
                <w:sz w:val="20"/>
                <w:szCs w:val="20"/>
              </w:rPr>
            </w:pP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79DFB6" w14:textId="77777777" w:rsidR="001731F6" w:rsidRDefault="001731F6">
            <w:pPr>
              <w:widowControl w:val="0"/>
              <w:rPr>
                <w:sz w:val="20"/>
                <w:szCs w:val="20"/>
              </w:rPr>
            </w:pPr>
          </w:p>
        </w:tc>
      </w:tr>
      <w:tr w:rsidR="001731F6" w14:paraId="020E7A26"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C85F1C" w14:textId="77777777" w:rsidR="001731F6" w:rsidRDefault="00E01E6F">
            <w:pPr>
              <w:widowControl w:val="0"/>
              <w:rPr>
                <w:sz w:val="20"/>
                <w:szCs w:val="20"/>
              </w:rPr>
            </w:pPr>
            <w:r>
              <w:rPr>
                <w:sz w:val="20"/>
                <w:szCs w:val="20"/>
              </w:rPr>
              <w:t>High Tide Time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F5A02B" w14:textId="77777777" w:rsidR="001731F6" w:rsidRDefault="001731F6">
            <w:pPr>
              <w:widowControl w:val="0"/>
              <w:rPr>
                <w:sz w:val="20"/>
                <w:szCs w:val="20"/>
              </w:rPr>
            </w:pPr>
          </w:p>
        </w:tc>
      </w:tr>
      <w:tr w:rsidR="001731F6" w14:paraId="335F6D89"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70C645" w14:textId="77777777" w:rsidR="001731F6" w:rsidRDefault="00E01E6F">
            <w:pPr>
              <w:widowControl w:val="0"/>
              <w:rPr>
                <w:sz w:val="20"/>
                <w:szCs w:val="20"/>
              </w:rPr>
            </w:pPr>
            <w:r>
              <w:rPr>
                <w:sz w:val="20"/>
                <w:szCs w:val="20"/>
              </w:rPr>
              <w:t>Low Tide Time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72FCF8" w14:textId="77777777" w:rsidR="001731F6" w:rsidRDefault="001731F6">
            <w:pPr>
              <w:widowControl w:val="0"/>
              <w:rPr>
                <w:sz w:val="20"/>
                <w:szCs w:val="20"/>
              </w:rPr>
            </w:pPr>
          </w:p>
        </w:tc>
      </w:tr>
      <w:tr w:rsidR="001731F6" w14:paraId="6B1ED18D"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F9F75E" w14:textId="77777777" w:rsidR="001731F6" w:rsidRDefault="00E01E6F">
            <w:pPr>
              <w:widowControl w:val="0"/>
              <w:rPr>
                <w:sz w:val="20"/>
                <w:szCs w:val="20"/>
              </w:rPr>
            </w:pPr>
            <w:r>
              <w:rPr>
                <w:sz w:val="20"/>
                <w:szCs w:val="20"/>
              </w:rPr>
              <w:t>Expected Conditions</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93B1F6" w14:textId="77777777" w:rsidR="001731F6" w:rsidRDefault="001731F6">
            <w:pPr>
              <w:widowControl w:val="0"/>
              <w:rPr>
                <w:sz w:val="20"/>
                <w:szCs w:val="20"/>
              </w:rPr>
            </w:pPr>
          </w:p>
        </w:tc>
      </w:tr>
      <w:tr w:rsidR="001731F6" w14:paraId="6742AF4E"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5A0E5A" w14:textId="77777777" w:rsidR="001731F6" w:rsidRDefault="001731F6">
            <w:pPr>
              <w:widowControl w:val="0"/>
              <w:rPr>
                <w:sz w:val="20"/>
                <w:szCs w:val="20"/>
              </w:rPr>
            </w:pP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E55D8C" w14:textId="77777777" w:rsidR="001731F6" w:rsidRDefault="001731F6">
            <w:pPr>
              <w:widowControl w:val="0"/>
              <w:rPr>
                <w:sz w:val="20"/>
                <w:szCs w:val="20"/>
              </w:rPr>
            </w:pPr>
          </w:p>
        </w:tc>
      </w:tr>
      <w:tr w:rsidR="001731F6" w14:paraId="4B44C7BF"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4C2F50" w14:textId="77777777" w:rsidR="001731F6" w:rsidRDefault="00E01E6F">
            <w:pPr>
              <w:widowControl w:val="0"/>
              <w:rPr>
                <w:sz w:val="20"/>
                <w:szCs w:val="20"/>
              </w:rPr>
            </w:pPr>
            <w:r>
              <w:rPr>
                <w:sz w:val="20"/>
                <w:szCs w:val="20"/>
              </w:rPr>
              <w:t>Mission Program Name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BFB9B8" w14:textId="77777777" w:rsidR="001731F6" w:rsidRDefault="001731F6">
            <w:pPr>
              <w:widowControl w:val="0"/>
              <w:rPr>
                <w:sz w:val="20"/>
                <w:szCs w:val="20"/>
              </w:rPr>
            </w:pPr>
          </w:p>
        </w:tc>
      </w:tr>
      <w:tr w:rsidR="001731F6" w14:paraId="5DC7ACEA"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AFC6A0" w14:textId="77777777" w:rsidR="001731F6" w:rsidRDefault="00E01E6F">
            <w:pPr>
              <w:widowControl w:val="0"/>
              <w:rPr>
                <w:sz w:val="20"/>
                <w:szCs w:val="20"/>
              </w:rPr>
            </w:pPr>
            <w:r>
              <w:rPr>
                <w:sz w:val="20"/>
                <w:szCs w:val="20"/>
              </w:rPr>
              <w:t>Mission Duration</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63B29A" w14:textId="77777777" w:rsidR="001731F6" w:rsidRDefault="001731F6">
            <w:pPr>
              <w:widowControl w:val="0"/>
              <w:rPr>
                <w:sz w:val="20"/>
                <w:szCs w:val="20"/>
              </w:rPr>
            </w:pPr>
          </w:p>
        </w:tc>
      </w:tr>
      <w:tr w:rsidR="001731F6" w14:paraId="30A9FD99"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41674C" w14:textId="77777777" w:rsidR="001731F6" w:rsidRDefault="00E01E6F">
            <w:pPr>
              <w:widowControl w:val="0"/>
              <w:rPr>
                <w:sz w:val="20"/>
                <w:szCs w:val="20"/>
              </w:rPr>
            </w:pPr>
            <w:r>
              <w:rPr>
                <w:sz w:val="20"/>
                <w:szCs w:val="20"/>
              </w:rPr>
              <w:t>Estimated Depth (m)</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24A3BA" w14:textId="77777777" w:rsidR="001731F6" w:rsidRDefault="001731F6">
            <w:pPr>
              <w:widowControl w:val="0"/>
              <w:rPr>
                <w:sz w:val="20"/>
                <w:szCs w:val="20"/>
              </w:rPr>
            </w:pPr>
          </w:p>
        </w:tc>
      </w:tr>
      <w:tr w:rsidR="001731F6" w14:paraId="5299833A" w14:textId="77777777">
        <w:trPr>
          <w:trHeight w:val="300"/>
        </w:trPr>
        <w:tc>
          <w:tcPr>
            <w:tcW w:w="36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472A722" w14:textId="77777777" w:rsidR="001731F6" w:rsidRDefault="00E01E6F">
            <w:pPr>
              <w:widowControl w:val="0"/>
              <w:rPr>
                <w:sz w:val="20"/>
                <w:szCs w:val="20"/>
              </w:rPr>
            </w:pPr>
            <w:r>
              <w:rPr>
                <w:sz w:val="20"/>
                <w:szCs w:val="20"/>
              </w:rPr>
              <w:t>Estimated time to surface (min)</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8280F1" w14:textId="77777777" w:rsidR="001731F6" w:rsidRDefault="001731F6">
            <w:pPr>
              <w:widowControl w:val="0"/>
              <w:rPr>
                <w:sz w:val="20"/>
                <w:szCs w:val="20"/>
              </w:rPr>
            </w:pPr>
          </w:p>
        </w:tc>
      </w:tr>
      <w:tr w:rsidR="001731F6" w14:paraId="78F83096"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4C3491" w14:textId="77777777" w:rsidR="001731F6" w:rsidRDefault="001731F6">
            <w:pPr>
              <w:widowControl w:val="0"/>
              <w:rPr>
                <w:sz w:val="20"/>
                <w:szCs w:val="20"/>
              </w:rPr>
            </w:pP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89791E" w14:textId="77777777" w:rsidR="001731F6" w:rsidRDefault="001731F6">
            <w:pPr>
              <w:widowControl w:val="0"/>
              <w:rPr>
                <w:sz w:val="20"/>
                <w:szCs w:val="20"/>
              </w:rPr>
            </w:pPr>
          </w:p>
        </w:tc>
      </w:tr>
      <w:tr w:rsidR="001731F6" w14:paraId="1B96694A"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6CEFA3" w14:textId="77777777" w:rsidR="001731F6" w:rsidRDefault="00E01E6F">
            <w:pPr>
              <w:widowControl w:val="0"/>
              <w:rPr>
                <w:sz w:val="20"/>
                <w:szCs w:val="20"/>
              </w:rPr>
            </w:pPr>
            <w:r>
              <w:rPr>
                <w:sz w:val="20"/>
                <w:szCs w:val="20"/>
              </w:rPr>
              <w:t>Anchor Weight</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3237E0" w14:textId="77777777" w:rsidR="001731F6" w:rsidRDefault="001731F6">
            <w:pPr>
              <w:widowControl w:val="0"/>
              <w:rPr>
                <w:sz w:val="20"/>
                <w:szCs w:val="20"/>
              </w:rPr>
            </w:pPr>
          </w:p>
        </w:tc>
      </w:tr>
      <w:tr w:rsidR="001731F6" w14:paraId="3A860B23"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51F859" w14:textId="77777777" w:rsidR="001731F6" w:rsidRDefault="00E01E6F">
            <w:pPr>
              <w:widowControl w:val="0"/>
              <w:rPr>
                <w:sz w:val="20"/>
                <w:szCs w:val="20"/>
              </w:rPr>
            </w:pPr>
            <w:r>
              <w:rPr>
                <w:sz w:val="20"/>
                <w:szCs w:val="20"/>
              </w:rPr>
              <w:t>Vacuum reading</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B15E94" w14:textId="77777777" w:rsidR="001731F6" w:rsidRDefault="001731F6">
            <w:pPr>
              <w:widowControl w:val="0"/>
              <w:rPr>
                <w:sz w:val="20"/>
                <w:szCs w:val="20"/>
              </w:rPr>
            </w:pPr>
          </w:p>
        </w:tc>
      </w:tr>
      <w:tr w:rsidR="001731F6" w14:paraId="3C0E1A5B"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662078" w14:textId="77777777" w:rsidR="001731F6" w:rsidRDefault="00E01E6F">
            <w:pPr>
              <w:widowControl w:val="0"/>
              <w:rPr>
                <w:sz w:val="20"/>
                <w:szCs w:val="20"/>
              </w:rPr>
            </w:pPr>
            <w:r>
              <w:rPr>
                <w:sz w:val="20"/>
                <w:szCs w:val="20"/>
              </w:rPr>
              <w:t>VHF Frequency</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884DE" w14:textId="77777777" w:rsidR="001731F6" w:rsidRDefault="001731F6">
            <w:pPr>
              <w:widowControl w:val="0"/>
              <w:rPr>
                <w:sz w:val="20"/>
                <w:szCs w:val="20"/>
              </w:rPr>
            </w:pPr>
          </w:p>
        </w:tc>
      </w:tr>
      <w:tr w:rsidR="001731F6" w14:paraId="74392554"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15E982" w14:textId="77777777" w:rsidR="001731F6" w:rsidRDefault="00E01E6F">
            <w:pPr>
              <w:widowControl w:val="0"/>
              <w:rPr>
                <w:sz w:val="20"/>
                <w:szCs w:val="20"/>
              </w:rPr>
            </w:pPr>
            <w:r>
              <w:rPr>
                <w:sz w:val="20"/>
                <w:szCs w:val="20"/>
              </w:rPr>
              <w:t>Bait Type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ABC889" w14:textId="77777777" w:rsidR="001731F6" w:rsidRDefault="001731F6">
            <w:pPr>
              <w:widowControl w:val="0"/>
              <w:rPr>
                <w:sz w:val="20"/>
                <w:szCs w:val="20"/>
              </w:rPr>
            </w:pPr>
          </w:p>
        </w:tc>
      </w:tr>
    </w:tbl>
    <w:p w14:paraId="4F5A077E" w14:textId="77777777" w:rsidR="001731F6" w:rsidRDefault="001731F6"/>
    <w:p w14:paraId="4BDE4FE7" w14:textId="77777777" w:rsidR="001731F6" w:rsidRDefault="00E01E6F">
      <w:r>
        <w:t>Deployment</w:t>
      </w:r>
    </w:p>
    <w:p w14:paraId="2AAC36AC" w14:textId="77777777" w:rsidR="001731F6" w:rsidRDefault="001731F6"/>
    <w:tbl>
      <w:tblPr>
        <w:tblStyle w:val="a7"/>
        <w:tblW w:w="4905" w:type="dxa"/>
        <w:tblBorders>
          <w:top w:val="nil"/>
          <w:left w:val="nil"/>
          <w:bottom w:val="nil"/>
          <w:right w:val="nil"/>
          <w:insideH w:val="nil"/>
          <w:insideV w:val="nil"/>
        </w:tblBorders>
        <w:tblLayout w:type="fixed"/>
        <w:tblLook w:val="0600" w:firstRow="0" w:lastRow="0" w:firstColumn="0" w:lastColumn="0" w:noHBand="1" w:noVBand="1"/>
      </w:tblPr>
      <w:tblGrid>
        <w:gridCol w:w="2340"/>
        <w:gridCol w:w="2565"/>
      </w:tblGrid>
      <w:tr w:rsidR="001731F6" w14:paraId="0F3D71A2"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BA3196" w14:textId="77777777" w:rsidR="001731F6" w:rsidRDefault="00E01E6F">
            <w:pPr>
              <w:widowControl w:val="0"/>
              <w:rPr>
                <w:sz w:val="20"/>
                <w:szCs w:val="20"/>
              </w:rPr>
            </w:pPr>
            <w:r>
              <w:rPr>
                <w:sz w:val="20"/>
                <w:szCs w:val="20"/>
              </w:rPr>
              <w:t>Mission Start Time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0D1DD0" w14:textId="77777777" w:rsidR="001731F6" w:rsidRDefault="001731F6">
            <w:pPr>
              <w:widowControl w:val="0"/>
              <w:rPr>
                <w:sz w:val="20"/>
                <w:szCs w:val="20"/>
              </w:rPr>
            </w:pPr>
          </w:p>
        </w:tc>
      </w:tr>
      <w:tr w:rsidR="001731F6" w14:paraId="7A0E2DBF"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3D08C0" w14:textId="77777777" w:rsidR="001731F6" w:rsidRDefault="00E01E6F">
            <w:pPr>
              <w:widowControl w:val="0"/>
              <w:rPr>
                <w:sz w:val="20"/>
                <w:szCs w:val="20"/>
              </w:rPr>
            </w:pPr>
            <w:r>
              <w:rPr>
                <w:sz w:val="20"/>
                <w:szCs w:val="20"/>
              </w:rPr>
              <w:t>In Water Time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8590BC" w14:textId="77777777" w:rsidR="001731F6" w:rsidRDefault="001731F6">
            <w:pPr>
              <w:widowControl w:val="0"/>
              <w:rPr>
                <w:sz w:val="20"/>
                <w:szCs w:val="20"/>
              </w:rPr>
            </w:pPr>
          </w:p>
        </w:tc>
      </w:tr>
      <w:tr w:rsidR="001731F6" w14:paraId="1CEF44DE"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FDF419" w14:textId="77777777" w:rsidR="001731F6" w:rsidRDefault="00E01E6F">
            <w:pPr>
              <w:widowControl w:val="0"/>
              <w:rPr>
                <w:sz w:val="20"/>
                <w:szCs w:val="20"/>
              </w:rPr>
            </w:pPr>
            <w:r>
              <w:rPr>
                <w:sz w:val="20"/>
                <w:szCs w:val="20"/>
              </w:rPr>
              <w:lastRenderedPageBreak/>
              <w:t>Latitude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8A125E" w14:textId="77777777" w:rsidR="001731F6" w:rsidRDefault="001731F6">
            <w:pPr>
              <w:widowControl w:val="0"/>
              <w:rPr>
                <w:sz w:val="20"/>
                <w:szCs w:val="20"/>
              </w:rPr>
            </w:pPr>
          </w:p>
        </w:tc>
      </w:tr>
      <w:tr w:rsidR="001731F6" w14:paraId="435525C8"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31AC47" w14:textId="77777777" w:rsidR="001731F6" w:rsidRDefault="00E01E6F">
            <w:pPr>
              <w:widowControl w:val="0"/>
              <w:rPr>
                <w:sz w:val="20"/>
                <w:szCs w:val="20"/>
              </w:rPr>
            </w:pPr>
            <w:r>
              <w:rPr>
                <w:sz w:val="20"/>
                <w:szCs w:val="20"/>
              </w:rPr>
              <w:t>Longitude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AAD909" w14:textId="77777777" w:rsidR="001731F6" w:rsidRDefault="001731F6">
            <w:pPr>
              <w:widowControl w:val="0"/>
              <w:rPr>
                <w:sz w:val="20"/>
                <w:szCs w:val="20"/>
              </w:rPr>
            </w:pPr>
          </w:p>
        </w:tc>
      </w:tr>
      <w:tr w:rsidR="001731F6" w14:paraId="2E4C5472"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9738A2" w14:textId="77777777" w:rsidR="001731F6" w:rsidRDefault="00E01E6F">
            <w:pPr>
              <w:widowControl w:val="0"/>
              <w:rPr>
                <w:sz w:val="20"/>
                <w:szCs w:val="20"/>
              </w:rPr>
            </w:pPr>
            <w:r>
              <w:rPr>
                <w:sz w:val="20"/>
                <w:szCs w:val="20"/>
              </w:rPr>
              <w:t>Depth</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646390" w14:textId="77777777" w:rsidR="001731F6" w:rsidRDefault="001731F6">
            <w:pPr>
              <w:widowControl w:val="0"/>
              <w:rPr>
                <w:sz w:val="20"/>
                <w:szCs w:val="20"/>
              </w:rPr>
            </w:pPr>
          </w:p>
        </w:tc>
      </w:tr>
    </w:tbl>
    <w:p w14:paraId="415057AE" w14:textId="77777777" w:rsidR="001731F6" w:rsidRDefault="001731F6"/>
    <w:p w14:paraId="424085E1" w14:textId="77777777" w:rsidR="001731F6" w:rsidRDefault="00E01E6F">
      <w:r>
        <w:t>Recovery</w:t>
      </w:r>
    </w:p>
    <w:p w14:paraId="405CD025" w14:textId="77777777" w:rsidR="001731F6" w:rsidRDefault="001731F6"/>
    <w:tbl>
      <w:tblPr>
        <w:tblStyle w:val="a8"/>
        <w:tblW w:w="4905" w:type="dxa"/>
        <w:tblBorders>
          <w:top w:val="nil"/>
          <w:left w:val="nil"/>
          <w:bottom w:val="nil"/>
          <w:right w:val="nil"/>
          <w:insideH w:val="nil"/>
          <w:insideV w:val="nil"/>
        </w:tblBorders>
        <w:tblLayout w:type="fixed"/>
        <w:tblLook w:val="0600" w:firstRow="0" w:lastRow="0" w:firstColumn="0" w:lastColumn="0" w:noHBand="1" w:noVBand="1"/>
      </w:tblPr>
      <w:tblGrid>
        <w:gridCol w:w="2340"/>
        <w:gridCol w:w="2565"/>
      </w:tblGrid>
      <w:tr w:rsidR="001731F6" w14:paraId="2DA8369D"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A9F940" w14:textId="77777777" w:rsidR="001731F6" w:rsidRDefault="00E01E6F">
            <w:pPr>
              <w:widowControl w:val="0"/>
              <w:rPr>
                <w:sz w:val="20"/>
                <w:szCs w:val="20"/>
              </w:rPr>
            </w:pPr>
            <w:r>
              <w:rPr>
                <w:sz w:val="20"/>
                <w:szCs w:val="20"/>
              </w:rPr>
              <w:t>Date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CBF5F9" w14:textId="77777777" w:rsidR="001731F6" w:rsidRDefault="001731F6">
            <w:pPr>
              <w:widowControl w:val="0"/>
              <w:rPr>
                <w:sz w:val="20"/>
                <w:szCs w:val="20"/>
              </w:rPr>
            </w:pPr>
          </w:p>
        </w:tc>
      </w:tr>
      <w:tr w:rsidR="001731F6" w14:paraId="2A7D967C"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43E0E8" w14:textId="77777777" w:rsidR="001731F6" w:rsidRDefault="00E01E6F">
            <w:pPr>
              <w:widowControl w:val="0"/>
              <w:rPr>
                <w:sz w:val="20"/>
                <w:szCs w:val="20"/>
              </w:rPr>
            </w:pPr>
            <w:r>
              <w:rPr>
                <w:sz w:val="20"/>
                <w:szCs w:val="20"/>
              </w:rPr>
              <w:t>Recovery Team</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7DCC7" w14:textId="77777777" w:rsidR="001731F6" w:rsidRDefault="001731F6">
            <w:pPr>
              <w:widowControl w:val="0"/>
              <w:rPr>
                <w:sz w:val="20"/>
                <w:szCs w:val="20"/>
              </w:rPr>
            </w:pPr>
          </w:p>
        </w:tc>
      </w:tr>
      <w:tr w:rsidR="001731F6" w14:paraId="7CF2DFCD"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02E4DF" w14:textId="77777777" w:rsidR="001731F6" w:rsidRDefault="00E01E6F">
            <w:pPr>
              <w:widowControl w:val="0"/>
              <w:rPr>
                <w:sz w:val="20"/>
                <w:szCs w:val="20"/>
              </w:rPr>
            </w:pPr>
            <w:r>
              <w:rPr>
                <w:sz w:val="20"/>
                <w:szCs w:val="20"/>
              </w:rPr>
              <w:t>Time on Deck</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12FFFA" w14:textId="77777777" w:rsidR="001731F6" w:rsidRDefault="001731F6">
            <w:pPr>
              <w:widowControl w:val="0"/>
              <w:rPr>
                <w:sz w:val="20"/>
                <w:szCs w:val="20"/>
              </w:rPr>
            </w:pPr>
          </w:p>
        </w:tc>
      </w:tr>
      <w:tr w:rsidR="001731F6" w14:paraId="6B96E009"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80AE57" w14:textId="77777777" w:rsidR="001731F6" w:rsidRDefault="00E01E6F">
            <w:pPr>
              <w:widowControl w:val="0"/>
              <w:rPr>
                <w:sz w:val="20"/>
                <w:szCs w:val="20"/>
              </w:rPr>
            </w:pPr>
            <w:r>
              <w:rPr>
                <w:sz w:val="20"/>
                <w:szCs w:val="20"/>
              </w:rPr>
              <w:t>Time Cam Mag secured</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D049D" w14:textId="77777777" w:rsidR="001731F6" w:rsidRDefault="001731F6">
            <w:pPr>
              <w:widowControl w:val="0"/>
              <w:rPr>
                <w:sz w:val="20"/>
                <w:szCs w:val="20"/>
              </w:rPr>
            </w:pPr>
          </w:p>
        </w:tc>
      </w:tr>
      <w:tr w:rsidR="001731F6" w14:paraId="267BF20F"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1DB3C8" w14:textId="77777777" w:rsidR="001731F6" w:rsidRDefault="001731F6">
            <w:pPr>
              <w:widowControl w:val="0"/>
              <w:rPr>
                <w:sz w:val="20"/>
                <w:szCs w:val="20"/>
              </w:rPr>
            </w:pP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86B289" w14:textId="77777777" w:rsidR="001731F6" w:rsidRDefault="001731F6">
            <w:pPr>
              <w:widowControl w:val="0"/>
              <w:rPr>
                <w:sz w:val="20"/>
                <w:szCs w:val="20"/>
              </w:rPr>
            </w:pPr>
          </w:p>
        </w:tc>
      </w:tr>
      <w:tr w:rsidR="001731F6" w14:paraId="7C988080"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01FD71" w14:textId="77777777" w:rsidR="001731F6" w:rsidRDefault="00E01E6F">
            <w:pPr>
              <w:widowControl w:val="0"/>
              <w:rPr>
                <w:sz w:val="20"/>
                <w:szCs w:val="20"/>
              </w:rPr>
            </w:pPr>
            <w:r>
              <w:rPr>
                <w:sz w:val="20"/>
                <w:szCs w:val="20"/>
              </w:rPr>
              <w:t>Latitude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64C9A4" w14:textId="77777777" w:rsidR="001731F6" w:rsidRDefault="001731F6">
            <w:pPr>
              <w:widowControl w:val="0"/>
              <w:rPr>
                <w:sz w:val="20"/>
                <w:szCs w:val="20"/>
              </w:rPr>
            </w:pPr>
          </w:p>
        </w:tc>
      </w:tr>
      <w:tr w:rsidR="001731F6" w14:paraId="0B103F93"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86AC4F" w14:textId="77777777" w:rsidR="001731F6" w:rsidRDefault="00E01E6F">
            <w:pPr>
              <w:widowControl w:val="0"/>
              <w:rPr>
                <w:sz w:val="20"/>
                <w:szCs w:val="20"/>
              </w:rPr>
            </w:pPr>
            <w:r>
              <w:rPr>
                <w:sz w:val="20"/>
                <w:szCs w:val="20"/>
              </w:rPr>
              <w:t>Longitude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8D0547" w14:textId="77777777" w:rsidR="001731F6" w:rsidRDefault="001731F6">
            <w:pPr>
              <w:widowControl w:val="0"/>
              <w:rPr>
                <w:sz w:val="20"/>
                <w:szCs w:val="20"/>
              </w:rPr>
            </w:pPr>
          </w:p>
        </w:tc>
      </w:tr>
      <w:tr w:rsidR="001731F6" w14:paraId="3AC0DA3A"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63B406" w14:textId="77777777" w:rsidR="001731F6" w:rsidRDefault="00E01E6F">
            <w:pPr>
              <w:widowControl w:val="0"/>
              <w:rPr>
                <w:sz w:val="20"/>
                <w:szCs w:val="20"/>
              </w:rPr>
            </w:pPr>
            <w:r>
              <w:rPr>
                <w:sz w:val="20"/>
                <w:szCs w:val="20"/>
              </w:rPr>
              <w:t>Recorded depth</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FDFC32" w14:textId="77777777" w:rsidR="001731F6" w:rsidRDefault="001731F6">
            <w:pPr>
              <w:widowControl w:val="0"/>
              <w:rPr>
                <w:sz w:val="20"/>
                <w:szCs w:val="20"/>
              </w:rPr>
            </w:pPr>
          </w:p>
        </w:tc>
      </w:tr>
    </w:tbl>
    <w:p w14:paraId="1380ACF4" w14:textId="77777777" w:rsidR="001731F6" w:rsidRDefault="001731F6"/>
    <w:p w14:paraId="4A77C3DD" w14:textId="77777777" w:rsidR="001731F6" w:rsidRDefault="00E01E6F">
      <w:r>
        <w:t>Deployment Gear List</w:t>
      </w:r>
    </w:p>
    <w:p w14:paraId="6FA1CA1A" w14:textId="77777777" w:rsidR="001731F6" w:rsidRDefault="001731F6"/>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615"/>
        <w:gridCol w:w="4170"/>
        <w:gridCol w:w="615"/>
        <w:gridCol w:w="3960"/>
      </w:tblGrid>
      <w:tr w:rsidR="001731F6" w14:paraId="028D031B"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D338F7"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3D1666" w14:textId="77777777" w:rsidR="001731F6" w:rsidRDefault="00E01E6F">
            <w:pPr>
              <w:widowControl w:val="0"/>
              <w:rPr>
                <w:sz w:val="20"/>
                <w:szCs w:val="20"/>
              </w:rPr>
            </w:pPr>
            <w:r>
              <w:rPr>
                <w:sz w:val="20"/>
                <w:szCs w:val="20"/>
              </w:rPr>
              <w:t>Checklist</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912983"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F253FF" w14:textId="77777777" w:rsidR="001731F6" w:rsidRDefault="00E01E6F">
            <w:pPr>
              <w:widowControl w:val="0"/>
              <w:rPr>
                <w:sz w:val="20"/>
                <w:szCs w:val="20"/>
              </w:rPr>
            </w:pPr>
            <w:r>
              <w:rPr>
                <w:sz w:val="20"/>
                <w:szCs w:val="20"/>
              </w:rPr>
              <w:t>GPR</w:t>
            </w:r>
          </w:p>
        </w:tc>
      </w:tr>
      <w:tr w:rsidR="001731F6" w14:paraId="1B409FAD"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BCCF63"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6D0C17" w14:textId="77777777" w:rsidR="001731F6" w:rsidRDefault="00E01E6F">
            <w:pPr>
              <w:widowControl w:val="0"/>
              <w:rPr>
                <w:sz w:val="20"/>
                <w:szCs w:val="20"/>
              </w:rPr>
            </w:pPr>
            <w:r>
              <w:rPr>
                <w:sz w:val="20"/>
                <w:szCs w:val="20"/>
              </w:rPr>
              <w:t>Fine-point Sharpie</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75BA54"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79F88B" w14:textId="77777777" w:rsidR="001731F6" w:rsidRDefault="00E01E6F">
            <w:pPr>
              <w:widowControl w:val="0"/>
              <w:rPr>
                <w:sz w:val="20"/>
                <w:szCs w:val="20"/>
              </w:rPr>
            </w:pPr>
            <w:proofErr w:type="spellStart"/>
            <w:r>
              <w:rPr>
                <w:sz w:val="20"/>
                <w:szCs w:val="20"/>
              </w:rPr>
              <w:t>ayeSailor</w:t>
            </w:r>
            <w:proofErr w:type="spellEnd"/>
          </w:p>
        </w:tc>
      </w:tr>
      <w:tr w:rsidR="001731F6" w14:paraId="604FDEE6"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3A65A6"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5A54D0" w14:textId="77777777" w:rsidR="001731F6" w:rsidRDefault="00E01E6F">
            <w:pPr>
              <w:widowControl w:val="0"/>
              <w:rPr>
                <w:sz w:val="20"/>
                <w:szCs w:val="20"/>
              </w:rPr>
            </w:pPr>
            <w:proofErr w:type="spellStart"/>
            <w:r>
              <w:rPr>
                <w:sz w:val="20"/>
                <w:szCs w:val="20"/>
              </w:rPr>
              <w:t>Dropcam</w:t>
            </w:r>
            <w:proofErr w:type="spellEnd"/>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74A2A7"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90BA82" w14:textId="77777777" w:rsidR="001731F6" w:rsidRDefault="00E01E6F">
            <w:pPr>
              <w:widowControl w:val="0"/>
              <w:rPr>
                <w:sz w:val="20"/>
                <w:szCs w:val="20"/>
              </w:rPr>
            </w:pPr>
            <w:r>
              <w:rPr>
                <w:sz w:val="20"/>
                <w:szCs w:val="20"/>
              </w:rPr>
              <w:t xml:space="preserve">Tool case (snips, </w:t>
            </w:r>
            <w:proofErr w:type="spellStart"/>
            <w:r>
              <w:rPr>
                <w:sz w:val="20"/>
                <w:szCs w:val="20"/>
              </w:rPr>
              <w:t>zipties</w:t>
            </w:r>
            <w:proofErr w:type="spellEnd"/>
            <w:r>
              <w:rPr>
                <w:sz w:val="20"/>
                <w:szCs w:val="20"/>
              </w:rPr>
              <w:t xml:space="preserve">, tape, </w:t>
            </w:r>
            <w:proofErr w:type="spellStart"/>
            <w:r>
              <w:rPr>
                <w:sz w:val="20"/>
                <w:szCs w:val="20"/>
              </w:rPr>
              <w:t>etc</w:t>
            </w:r>
            <w:proofErr w:type="spellEnd"/>
            <w:r>
              <w:rPr>
                <w:sz w:val="20"/>
                <w:szCs w:val="20"/>
              </w:rPr>
              <w:t>)</w:t>
            </w:r>
          </w:p>
        </w:tc>
      </w:tr>
      <w:tr w:rsidR="001731F6" w14:paraId="4008DF17"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F6F1"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DC7024" w14:textId="77777777" w:rsidR="001731F6" w:rsidRDefault="00E01E6F">
            <w:pPr>
              <w:widowControl w:val="0"/>
              <w:rPr>
                <w:sz w:val="20"/>
                <w:szCs w:val="20"/>
              </w:rPr>
            </w:pPr>
            <w:r>
              <w:rPr>
                <w:sz w:val="20"/>
                <w:szCs w:val="20"/>
              </w:rPr>
              <w:t>Anchor</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C6E0D4"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AC175C" w14:textId="77777777" w:rsidR="001731F6" w:rsidRDefault="00E01E6F">
            <w:pPr>
              <w:widowControl w:val="0"/>
              <w:rPr>
                <w:sz w:val="20"/>
                <w:szCs w:val="20"/>
              </w:rPr>
            </w:pPr>
            <w:r>
              <w:rPr>
                <w:sz w:val="20"/>
                <w:szCs w:val="20"/>
              </w:rPr>
              <w:t>Depth sounder</w:t>
            </w:r>
          </w:p>
        </w:tc>
      </w:tr>
      <w:tr w:rsidR="001731F6" w14:paraId="6EC5D406"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6357D0"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2C93F7" w14:textId="77777777" w:rsidR="001731F6" w:rsidRDefault="00E01E6F">
            <w:pPr>
              <w:widowControl w:val="0"/>
              <w:rPr>
                <w:sz w:val="20"/>
                <w:szCs w:val="20"/>
              </w:rPr>
            </w:pPr>
            <w:r>
              <w:rPr>
                <w:sz w:val="20"/>
                <w:szCs w:val="20"/>
              </w:rPr>
              <w:t>Bait</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35368E"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27ADEE4" w14:textId="77777777" w:rsidR="001731F6" w:rsidRDefault="00E01E6F">
            <w:pPr>
              <w:widowControl w:val="0"/>
              <w:rPr>
                <w:sz w:val="20"/>
                <w:szCs w:val="20"/>
              </w:rPr>
            </w:pPr>
            <w:r>
              <w:rPr>
                <w:sz w:val="20"/>
                <w:szCs w:val="20"/>
              </w:rPr>
              <w:t>Sat phone</w:t>
            </w:r>
          </w:p>
        </w:tc>
      </w:tr>
      <w:tr w:rsidR="001731F6" w14:paraId="2557F53E"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63EC7B"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3FFBA" w14:textId="77777777" w:rsidR="001731F6" w:rsidRDefault="00E01E6F">
            <w:pPr>
              <w:widowControl w:val="0"/>
              <w:rPr>
                <w:sz w:val="20"/>
                <w:szCs w:val="20"/>
              </w:rPr>
            </w:pPr>
            <w:r>
              <w:rPr>
                <w:sz w:val="20"/>
                <w:szCs w:val="20"/>
              </w:rPr>
              <w:t>Yagi antenna</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2662A1"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A28F16" w14:textId="77777777" w:rsidR="001731F6" w:rsidRDefault="00E01E6F">
            <w:pPr>
              <w:widowControl w:val="0"/>
              <w:rPr>
                <w:sz w:val="20"/>
                <w:szCs w:val="20"/>
              </w:rPr>
            </w:pPr>
            <w:r>
              <w:rPr>
                <w:sz w:val="20"/>
                <w:szCs w:val="20"/>
              </w:rPr>
              <w:t>Binoculars</w:t>
            </w:r>
          </w:p>
        </w:tc>
      </w:tr>
      <w:tr w:rsidR="001731F6" w14:paraId="422F39A3"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68127B"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99D30C" w14:textId="77777777" w:rsidR="001731F6" w:rsidRDefault="00E01E6F">
            <w:pPr>
              <w:widowControl w:val="0"/>
              <w:rPr>
                <w:sz w:val="20"/>
                <w:szCs w:val="20"/>
              </w:rPr>
            </w:pPr>
            <w:r>
              <w:rPr>
                <w:sz w:val="20"/>
                <w:szCs w:val="20"/>
              </w:rPr>
              <w:t>VHF Radio</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424F72"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EEAB52" w14:textId="77777777" w:rsidR="001731F6" w:rsidRDefault="00E01E6F">
            <w:pPr>
              <w:widowControl w:val="0"/>
              <w:rPr>
                <w:sz w:val="20"/>
                <w:szCs w:val="20"/>
              </w:rPr>
            </w:pPr>
            <w:r>
              <w:rPr>
                <w:sz w:val="20"/>
                <w:szCs w:val="20"/>
              </w:rPr>
              <w:t>Buoy &amp; Line (if applicable)</w:t>
            </w:r>
          </w:p>
        </w:tc>
      </w:tr>
      <w:tr w:rsidR="001731F6" w14:paraId="1289835C"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C2FBAE"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3E1767" w14:textId="77777777" w:rsidR="001731F6" w:rsidRDefault="00E01E6F">
            <w:pPr>
              <w:widowControl w:val="0"/>
              <w:rPr>
                <w:sz w:val="20"/>
                <w:szCs w:val="20"/>
              </w:rPr>
            </w:pPr>
            <w:r>
              <w:rPr>
                <w:sz w:val="20"/>
                <w:szCs w:val="20"/>
              </w:rPr>
              <w:t>VHF/BNC Cable</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14B869"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F386DC" w14:textId="77777777" w:rsidR="001731F6" w:rsidRDefault="00E01E6F">
            <w:pPr>
              <w:widowControl w:val="0"/>
              <w:rPr>
                <w:sz w:val="20"/>
                <w:szCs w:val="20"/>
              </w:rPr>
            </w:pPr>
            <w:r>
              <w:rPr>
                <w:sz w:val="20"/>
                <w:szCs w:val="20"/>
              </w:rPr>
              <w:t>Waterproof bag</w:t>
            </w:r>
          </w:p>
        </w:tc>
      </w:tr>
    </w:tbl>
    <w:p w14:paraId="4081274E" w14:textId="77777777" w:rsidR="001731F6" w:rsidRDefault="001731F6"/>
    <w:p w14:paraId="35CDAEBB" w14:textId="77777777" w:rsidR="001731F6" w:rsidRDefault="00E01E6F">
      <w:pPr>
        <w:jc w:val="center"/>
        <w:rPr>
          <w:b/>
          <w:color w:val="9900FF"/>
          <w:sz w:val="20"/>
          <w:szCs w:val="20"/>
        </w:rPr>
      </w:pPr>
      <w:r>
        <w:rPr>
          <w:b/>
          <w:color w:val="9900FF"/>
          <w:sz w:val="20"/>
          <w:szCs w:val="20"/>
        </w:rPr>
        <w:t>BEFORE DEPARTING SHIP, REMOVE BEACON MAGNET</w:t>
      </w:r>
    </w:p>
    <w:p w14:paraId="2EB51C25" w14:textId="77777777" w:rsidR="001731F6" w:rsidRDefault="001731F6">
      <w:pPr>
        <w:jc w:val="center"/>
        <w:rPr>
          <w:b/>
          <w:color w:val="9900FF"/>
          <w:sz w:val="20"/>
          <w:szCs w:val="20"/>
        </w:rPr>
      </w:pPr>
    </w:p>
    <w:p w14:paraId="7505739B" w14:textId="77777777" w:rsidR="001731F6" w:rsidRDefault="00E01E6F">
      <w:pPr>
        <w:rPr>
          <w:sz w:val="20"/>
          <w:szCs w:val="20"/>
        </w:rPr>
      </w:pPr>
      <w:r>
        <w:rPr>
          <w:sz w:val="20"/>
          <w:szCs w:val="20"/>
        </w:rPr>
        <w:t>Deployment Check List</w:t>
      </w:r>
    </w:p>
    <w:p w14:paraId="6D30FC0A" w14:textId="77777777" w:rsidR="001731F6" w:rsidRDefault="001731F6"/>
    <w:p w14:paraId="0B41F9DB" w14:textId="77777777" w:rsidR="001731F6" w:rsidRDefault="001731F6"/>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7020"/>
      </w:tblGrid>
      <w:tr w:rsidR="001731F6" w14:paraId="47D3E028"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1B0186"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0167003" w14:textId="77777777" w:rsidR="001731F6" w:rsidRDefault="00E01E6F">
            <w:pPr>
              <w:widowControl w:val="0"/>
              <w:rPr>
                <w:sz w:val="20"/>
                <w:szCs w:val="20"/>
              </w:rPr>
            </w:pPr>
            <w:r>
              <w:rPr>
                <w:sz w:val="20"/>
                <w:szCs w:val="20"/>
              </w:rPr>
              <w:t>Check release assembly (</w:t>
            </w:r>
            <w:proofErr w:type="spellStart"/>
            <w:r>
              <w:rPr>
                <w:sz w:val="20"/>
                <w:szCs w:val="20"/>
              </w:rPr>
              <w:t>Dropcam</w:t>
            </w:r>
            <w:proofErr w:type="spellEnd"/>
            <w:r>
              <w:rPr>
                <w:sz w:val="20"/>
                <w:szCs w:val="20"/>
              </w:rPr>
              <w:t xml:space="preserve"> -&gt; </w:t>
            </w:r>
            <w:proofErr w:type="spellStart"/>
            <w:r>
              <w:rPr>
                <w:sz w:val="20"/>
                <w:szCs w:val="20"/>
              </w:rPr>
              <w:t>Burnwire</w:t>
            </w:r>
            <w:proofErr w:type="spellEnd"/>
            <w:r>
              <w:rPr>
                <w:sz w:val="20"/>
                <w:szCs w:val="20"/>
              </w:rPr>
              <w:t xml:space="preserve"> -&gt; GTR -&gt; Anchor)</w:t>
            </w:r>
          </w:p>
        </w:tc>
      </w:tr>
      <w:tr w:rsidR="001731F6" w14:paraId="089CCE64"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4B39CC"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2EF503BA" w14:textId="77777777" w:rsidR="001731F6" w:rsidRDefault="00E01E6F">
            <w:pPr>
              <w:widowControl w:val="0"/>
              <w:rPr>
                <w:sz w:val="20"/>
                <w:szCs w:val="20"/>
              </w:rPr>
            </w:pPr>
            <w:r>
              <w:rPr>
                <w:sz w:val="20"/>
                <w:szCs w:val="20"/>
              </w:rPr>
              <w:t>Attach bait</w:t>
            </w:r>
          </w:p>
        </w:tc>
      </w:tr>
      <w:tr w:rsidR="001731F6" w14:paraId="5D8DE02D"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A68150"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48BB8944" w14:textId="77777777" w:rsidR="001731F6" w:rsidRDefault="00E01E6F">
            <w:pPr>
              <w:widowControl w:val="0"/>
              <w:rPr>
                <w:sz w:val="20"/>
                <w:szCs w:val="20"/>
              </w:rPr>
            </w:pPr>
            <w:r>
              <w:rPr>
                <w:sz w:val="20"/>
                <w:szCs w:val="20"/>
              </w:rPr>
              <w:t>Raise &amp; secure light arms</w:t>
            </w:r>
          </w:p>
        </w:tc>
      </w:tr>
      <w:tr w:rsidR="001731F6" w14:paraId="22466AC4"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DE1376"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309D6C09" w14:textId="77777777" w:rsidR="001731F6" w:rsidRDefault="00E01E6F">
            <w:pPr>
              <w:widowControl w:val="0"/>
              <w:rPr>
                <w:sz w:val="20"/>
                <w:szCs w:val="20"/>
              </w:rPr>
            </w:pPr>
            <w:r>
              <w:rPr>
                <w:sz w:val="20"/>
                <w:szCs w:val="20"/>
              </w:rPr>
              <w:t>Raise &amp; secure flag</w:t>
            </w:r>
          </w:p>
        </w:tc>
      </w:tr>
      <w:tr w:rsidR="001731F6" w14:paraId="2D251B64"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7A9E59"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5197833" w14:textId="77777777" w:rsidR="001731F6" w:rsidRDefault="00E01E6F">
            <w:pPr>
              <w:widowControl w:val="0"/>
              <w:rPr>
                <w:sz w:val="20"/>
                <w:szCs w:val="20"/>
              </w:rPr>
            </w:pPr>
            <w:r>
              <w:rPr>
                <w:sz w:val="20"/>
                <w:szCs w:val="20"/>
              </w:rPr>
              <w:t>Flip and secure camera cover</w:t>
            </w:r>
          </w:p>
        </w:tc>
      </w:tr>
      <w:tr w:rsidR="001731F6" w14:paraId="24441575"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98942A"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F78B1A7" w14:textId="77777777" w:rsidR="001731F6" w:rsidRDefault="00E01E6F">
            <w:pPr>
              <w:widowControl w:val="0"/>
              <w:rPr>
                <w:sz w:val="20"/>
                <w:szCs w:val="20"/>
              </w:rPr>
            </w:pPr>
            <w:r>
              <w:rPr>
                <w:sz w:val="20"/>
                <w:szCs w:val="20"/>
              </w:rPr>
              <w:t>Remove camera magnet (log time!)</w:t>
            </w:r>
          </w:p>
        </w:tc>
      </w:tr>
      <w:tr w:rsidR="001731F6" w14:paraId="46851E0D"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F7EF69"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5CA87B0A" w14:textId="77777777" w:rsidR="001731F6" w:rsidRDefault="00E01E6F">
            <w:pPr>
              <w:widowControl w:val="0"/>
              <w:rPr>
                <w:sz w:val="20"/>
                <w:szCs w:val="20"/>
              </w:rPr>
            </w:pPr>
            <w:r>
              <w:rPr>
                <w:sz w:val="20"/>
                <w:szCs w:val="20"/>
              </w:rPr>
              <w:t>Deploy (log time)</w:t>
            </w:r>
          </w:p>
        </w:tc>
      </w:tr>
      <w:tr w:rsidR="001731F6" w14:paraId="02FA2870"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DEB661"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A07A964" w14:textId="77777777" w:rsidR="001731F6" w:rsidRDefault="00E01E6F">
            <w:pPr>
              <w:widowControl w:val="0"/>
              <w:rPr>
                <w:sz w:val="20"/>
                <w:szCs w:val="20"/>
              </w:rPr>
            </w:pPr>
            <w:r>
              <w:rPr>
                <w:sz w:val="20"/>
                <w:szCs w:val="20"/>
              </w:rPr>
              <w:t>GPS position (log on checklist &amp; in GPS)</w:t>
            </w:r>
          </w:p>
        </w:tc>
      </w:tr>
    </w:tbl>
    <w:p w14:paraId="51EE12A0" w14:textId="77777777" w:rsidR="001731F6" w:rsidRDefault="001731F6"/>
    <w:p w14:paraId="354D57F9" w14:textId="77777777" w:rsidR="001731F6" w:rsidRDefault="00E01E6F">
      <w:r>
        <w:t>Recovery Gear List</w:t>
      </w:r>
    </w:p>
    <w:p w14:paraId="7334BFC0" w14:textId="77777777" w:rsidR="001731F6" w:rsidRDefault="001731F6"/>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495"/>
        <w:gridCol w:w="4290"/>
        <w:gridCol w:w="555"/>
        <w:gridCol w:w="4020"/>
      </w:tblGrid>
      <w:tr w:rsidR="001731F6" w14:paraId="3E33154A"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AD0FDA"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45F5A4" w14:textId="77777777" w:rsidR="001731F6" w:rsidRDefault="00E01E6F">
            <w:pPr>
              <w:widowControl w:val="0"/>
              <w:rPr>
                <w:sz w:val="20"/>
                <w:szCs w:val="20"/>
              </w:rPr>
            </w:pPr>
            <w:r>
              <w:rPr>
                <w:sz w:val="20"/>
                <w:szCs w:val="20"/>
              </w:rPr>
              <w:t>Checklist</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ED4715"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CCB470" w14:textId="77777777" w:rsidR="001731F6" w:rsidRDefault="00E01E6F">
            <w:pPr>
              <w:widowControl w:val="0"/>
              <w:rPr>
                <w:sz w:val="20"/>
                <w:szCs w:val="20"/>
              </w:rPr>
            </w:pPr>
            <w:r>
              <w:rPr>
                <w:sz w:val="20"/>
                <w:szCs w:val="20"/>
              </w:rPr>
              <w:t>GPS</w:t>
            </w:r>
          </w:p>
        </w:tc>
      </w:tr>
      <w:tr w:rsidR="001731F6" w14:paraId="58D7A08E"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C4813D"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9ED455" w14:textId="77777777" w:rsidR="001731F6" w:rsidRDefault="00E01E6F">
            <w:pPr>
              <w:widowControl w:val="0"/>
              <w:rPr>
                <w:sz w:val="20"/>
                <w:szCs w:val="20"/>
              </w:rPr>
            </w:pPr>
            <w:r>
              <w:rPr>
                <w:sz w:val="20"/>
                <w:szCs w:val="20"/>
              </w:rPr>
              <w:t>Fine-point Sharpie</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448C2F"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C2AF9B" w14:textId="77777777" w:rsidR="001731F6" w:rsidRDefault="00E01E6F">
            <w:pPr>
              <w:widowControl w:val="0"/>
              <w:rPr>
                <w:sz w:val="20"/>
                <w:szCs w:val="20"/>
              </w:rPr>
            </w:pPr>
            <w:proofErr w:type="spellStart"/>
            <w:r>
              <w:rPr>
                <w:sz w:val="20"/>
                <w:szCs w:val="20"/>
              </w:rPr>
              <w:t>ayeSailor</w:t>
            </w:r>
            <w:proofErr w:type="spellEnd"/>
          </w:p>
        </w:tc>
      </w:tr>
      <w:tr w:rsidR="001731F6" w14:paraId="5A6E9B7E"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3739DB"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B37155" w14:textId="77777777" w:rsidR="001731F6" w:rsidRDefault="00E01E6F">
            <w:pPr>
              <w:widowControl w:val="0"/>
              <w:rPr>
                <w:sz w:val="20"/>
                <w:szCs w:val="20"/>
              </w:rPr>
            </w:pPr>
            <w:r>
              <w:rPr>
                <w:sz w:val="20"/>
                <w:szCs w:val="20"/>
              </w:rPr>
              <w:t>Yagi Antenna</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0F9D7F"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1A0640" w14:textId="77777777" w:rsidR="001731F6" w:rsidRDefault="00E01E6F">
            <w:pPr>
              <w:widowControl w:val="0"/>
              <w:rPr>
                <w:sz w:val="20"/>
                <w:szCs w:val="20"/>
              </w:rPr>
            </w:pPr>
            <w:r>
              <w:rPr>
                <w:sz w:val="20"/>
                <w:szCs w:val="20"/>
              </w:rPr>
              <w:t xml:space="preserve">Tool case (snips, </w:t>
            </w:r>
            <w:proofErr w:type="spellStart"/>
            <w:r>
              <w:rPr>
                <w:sz w:val="20"/>
                <w:szCs w:val="20"/>
              </w:rPr>
              <w:t>zipties</w:t>
            </w:r>
            <w:proofErr w:type="spellEnd"/>
            <w:r>
              <w:rPr>
                <w:sz w:val="20"/>
                <w:szCs w:val="20"/>
              </w:rPr>
              <w:t xml:space="preserve">, tape, </w:t>
            </w:r>
            <w:proofErr w:type="spellStart"/>
            <w:r>
              <w:rPr>
                <w:sz w:val="20"/>
                <w:szCs w:val="20"/>
              </w:rPr>
              <w:t>etc</w:t>
            </w:r>
            <w:proofErr w:type="spellEnd"/>
            <w:r>
              <w:rPr>
                <w:sz w:val="20"/>
                <w:szCs w:val="20"/>
              </w:rPr>
              <w:t>)</w:t>
            </w:r>
          </w:p>
        </w:tc>
      </w:tr>
      <w:tr w:rsidR="001731F6" w14:paraId="380F95CA"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500D3C"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18962D" w14:textId="77777777" w:rsidR="001731F6" w:rsidRDefault="00E01E6F">
            <w:pPr>
              <w:widowControl w:val="0"/>
              <w:rPr>
                <w:sz w:val="20"/>
                <w:szCs w:val="20"/>
              </w:rPr>
            </w:pPr>
            <w:r>
              <w:rPr>
                <w:sz w:val="20"/>
                <w:szCs w:val="20"/>
              </w:rPr>
              <w:t>VHF Radio</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464552"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DE0FC3" w14:textId="77777777" w:rsidR="001731F6" w:rsidRDefault="00E01E6F">
            <w:pPr>
              <w:widowControl w:val="0"/>
              <w:rPr>
                <w:sz w:val="20"/>
                <w:szCs w:val="20"/>
              </w:rPr>
            </w:pPr>
            <w:r>
              <w:rPr>
                <w:sz w:val="20"/>
                <w:szCs w:val="20"/>
              </w:rPr>
              <w:t>Depth Sounder</w:t>
            </w:r>
          </w:p>
        </w:tc>
      </w:tr>
      <w:tr w:rsidR="001731F6" w14:paraId="020CAFFB"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F23A14"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AAE6FD" w14:textId="77777777" w:rsidR="001731F6" w:rsidRDefault="00E01E6F">
            <w:pPr>
              <w:widowControl w:val="0"/>
              <w:rPr>
                <w:sz w:val="20"/>
                <w:szCs w:val="20"/>
              </w:rPr>
            </w:pPr>
            <w:r>
              <w:rPr>
                <w:sz w:val="20"/>
                <w:szCs w:val="20"/>
              </w:rPr>
              <w:t>VHF/BNC cable</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6C2398"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9E5417" w14:textId="77777777" w:rsidR="001731F6" w:rsidRDefault="00E01E6F">
            <w:pPr>
              <w:widowControl w:val="0"/>
              <w:rPr>
                <w:sz w:val="20"/>
                <w:szCs w:val="20"/>
              </w:rPr>
            </w:pPr>
            <w:r>
              <w:rPr>
                <w:sz w:val="20"/>
                <w:szCs w:val="20"/>
              </w:rPr>
              <w:t>Sat phone</w:t>
            </w:r>
          </w:p>
        </w:tc>
      </w:tr>
      <w:tr w:rsidR="001731F6" w14:paraId="02C8E5D5"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C7D772"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A11125" w14:textId="77777777" w:rsidR="001731F6" w:rsidRDefault="00E01E6F">
            <w:pPr>
              <w:widowControl w:val="0"/>
              <w:rPr>
                <w:sz w:val="20"/>
                <w:szCs w:val="20"/>
              </w:rPr>
            </w:pPr>
            <w:r>
              <w:rPr>
                <w:sz w:val="20"/>
                <w:szCs w:val="20"/>
              </w:rPr>
              <w:t>Binoculars</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1BBC64"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171D39" w14:textId="77777777" w:rsidR="001731F6" w:rsidRDefault="00E01E6F">
            <w:pPr>
              <w:widowControl w:val="0"/>
              <w:rPr>
                <w:sz w:val="20"/>
                <w:szCs w:val="20"/>
              </w:rPr>
            </w:pPr>
            <w:r>
              <w:rPr>
                <w:sz w:val="20"/>
                <w:szCs w:val="20"/>
              </w:rPr>
              <w:t>Waterproof bag</w:t>
            </w:r>
          </w:p>
        </w:tc>
      </w:tr>
      <w:tr w:rsidR="001731F6" w14:paraId="0C900A73"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25D2D9"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16D10F" w14:textId="77777777" w:rsidR="001731F6" w:rsidRDefault="00E01E6F">
            <w:pPr>
              <w:widowControl w:val="0"/>
              <w:rPr>
                <w:sz w:val="20"/>
                <w:szCs w:val="20"/>
              </w:rPr>
            </w:pPr>
            <w:r>
              <w:rPr>
                <w:sz w:val="20"/>
                <w:szCs w:val="20"/>
              </w:rPr>
              <w:t>Boat hook</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5F1187"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30433B" w14:textId="77777777" w:rsidR="001731F6" w:rsidRDefault="001731F6">
            <w:pPr>
              <w:widowControl w:val="0"/>
              <w:rPr>
                <w:sz w:val="20"/>
                <w:szCs w:val="20"/>
              </w:rPr>
            </w:pPr>
          </w:p>
        </w:tc>
      </w:tr>
    </w:tbl>
    <w:p w14:paraId="0CED935B" w14:textId="77777777" w:rsidR="001731F6" w:rsidRDefault="001731F6"/>
    <w:p w14:paraId="113AB8AB" w14:textId="77777777" w:rsidR="001731F6" w:rsidRDefault="00E01E6F">
      <w:r>
        <w:t>Recovery Check List</w:t>
      </w:r>
    </w:p>
    <w:p w14:paraId="14CB2ADA" w14:textId="77777777" w:rsidR="001731F6" w:rsidRDefault="001731F6"/>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660"/>
        <w:gridCol w:w="8700"/>
      </w:tblGrid>
      <w:tr w:rsidR="001731F6" w14:paraId="72547B8F"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379F8C"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DF09A18" w14:textId="77777777" w:rsidR="001731F6" w:rsidRDefault="00E01E6F">
            <w:pPr>
              <w:widowControl w:val="0"/>
              <w:rPr>
                <w:sz w:val="20"/>
                <w:szCs w:val="20"/>
              </w:rPr>
            </w:pPr>
            <w:r>
              <w:rPr>
                <w:sz w:val="20"/>
                <w:szCs w:val="20"/>
              </w:rPr>
              <w:t>Arrive on site prior to estimated time to surface</w:t>
            </w:r>
          </w:p>
        </w:tc>
      </w:tr>
      <w:tr w:rsidR="001731F6" w14:paraId="0AC6F884"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150BEB"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787710A8" w14:textId="77777777" w:rsidR="001731F6" w:rsidRDefault="00E01E6F">
            <w:pPr>
              <w:widowControl w:val="0"/>
              <w:rPr>
                <w:sz w:val="20"/>
                <w:szCs w:val="20"/>
              </w:rPr>
            </w:pPr>
            <w:r>
              <w:rPr>
                <w:sz w:val="20"/>
                <w:szCs w:val="20"/>
              </w:rPr>
              <w:t>Turn on VHF/Yagi System</w:t>
            </w:r>
          </w:p>
        </w:tc>
      </w:tr>
      <w:tr w:rsidR="001731F6" w14:paraId="3A935100"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38A09F"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2D769DDF" w14:textId="77777777" w:rsidR="001731F6" w:rsidRDefault="00E01E6F">
            <w:pPr>
              <w:widowControl w:val="0"/>
              <w:rPr>
                <w:sz w:val="20"/>
                <w:szCs w:val="20"/>
              </w:rPr>
            </w:pPr>
            <w:r>
              <w:rPr>
                <w:sz w:val="20"/>
                <w:szCs w:val="20"/>
              </w:rPr>
              <w:t xml:space="preserve">Find </w:t>
            </w:r>
            <w:proofErr w:type="spellStart"/>
            <w:r>
              <w:rPr>
                <w:sz w:val="20"/>
                <w:szCs w:val="20"/>
              </w:rPr>
              <w:t>Dropcam</w:t>
            </w:r>
            <w:proofErr w:type="spellEnd"/>
          </w:p>
        </w:tc>
      </w:tr>
      <w:tr w:rsidR="001731F6" w14:paraId="7D13395F" w14:textId="77777777">
        <w:trPr>
          <w:trHeight w:val="48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973070"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0329FE73" w14:textId="77777777" w:rsidR="001731F6" w:rsidRDefault="00E01E6F">
            <w:pPr>
              <w:widowControl w:val="0"/>
              <w:rPr>
                <w:sz w:val="20"/>
                <w:szCs w:val="20"/>
              </w:rPr>
            </w:pPr>
            <w:r>
              <w:rPr>
                <w:sz w:val="20"/>
                <w:szCs w:val="20"/>
              </w:rPr>
              <w:t xml:space="preserve">Recovery </w:t>
            </w:r>
            <w:proofErr w:type="spellStart"/>
            <w:r>
              <w:rPr>
                <w:sz w:val="20"/>
                <w:szCs w:val="20"/>
              </w:rPr>
              <w:t>Dropcam</w:t>
            </w:r>
            <w:proofErr w:type="spellEnd"/>
            <w:r>
              <w:rPr>
                <w:sz w:val="20"/>
                <w:szCs w:val="20"/>
              </w:rPr>
              <w:t xml:space="preserve"> (log time)</w:t>
            </w:r>
          </w:p>
        </w:tc>
      </w:tr>
      <w:tr w:rsidR="001731F6" w14:paraId="7292C151"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8CE92C"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9DA30E5" w14:textId="77777777" w:rsidR="001731F6" w:rsidRDefault="00E01E6F">
            <w:pPr>
              <w:widowControl w:val="0"/>
              <w:rPr>
                <w:sz w:val="20"/>
                <w:szCs w:val="20"/>
              </w:rPr>
            </w:pPr>
            <w:r>
              <w:rPr>
                <w:sz w:val="20"/>
                <w:szCs w:val="20"/>
              </w:rPr>
              <w:t>Secure Camera Magnet (log time)</w:t>
            </w:r>
          </w:p>
        </w:tc>
      </w:tr>
      <w:tr w:rsidR="001731F6" w14:paraId="59177A3E"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0F317F"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8EA8C5B" w14:textId="77777777" w:rsidR="001731F6" w:rsidRDefault="00E01E6F">
            <w:pPr>
              <w:widowControl w:val="0"/>
              <w:rPr>
                <w:sz w:val="20"/>
                <w:szCs w:val="20"/>
              </w:rPr>
            </w:pPr>
            <w:r>
              <w:rPr>
                <w:sz w:val="20"/>
                <w:szCs w:val="20"/>
              </w:rPr>
              <w:t>Log recovery location (GPS and checklist)</w:t>
            </w:r>
          </w:p>
        </w:tc>
      </w:tr>
      <w:tr w:rsidR="001731F6" w14:paraId="470678CC"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B97EC0"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0B4090FA" w14:textId="77777777" w:rsidR="001731F6" w:rsidRDefault="00E01E6F">
            <w:pPr>
              <w:widowControl w:val="0"/>
              <w:rPr>
                <w:sz w:val="20"/>
                <w:szCs w:val="20"/>
              </w:rPr>
            </w:pPr>
            <w:r>
              <w:rPr>
                <w:sz w:val="20"/>
                <w:szCs w:val="20"/>
              </w:rPr>
              <w:t>Log recovery time</w:t>
            </w:r>
          </w:p>
        </w:tc>
      </w:tr>
      <w:tr w:rsidR="001731F6" w14:paraId="6386BB07"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5509DE"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F6868BB" w14:textId="77777777" w:rsidR="001731F6" w:rsidRDefault="00E01E6F">
            <w:pPr>
              <w:widowControl w:val="0"/>
              <w:rPr>
                <w:sz w:val="20"/>
                <w:szCs w:val="20"/>
              </w:rPr>
            </w:pPr>
            <w:r>
              <w:rPr>
                <w:sz w:val="20"/>
                <w:szCs w:val="20"/>
              </w:rPr>
              <w:t>Take photo of front of this Checklist</w:t>
            </w:r>
          </w:p>
        </w:tc>
      </w:tr>
    </w:tbl>
    <w:p w14:paraId="1057E1E1" w14:textId="77777777" w:rsidR="007B3FB6" w:rsidRDefault="007B3FB6">
      <w:pPr>
        <w:pStyle w:val="Heading2"/>
        <w:rPr>
          <w:ins w:id="138" w:author="Whitney Goodell" w:date="2020-03-14T09:39:00Z"/>
        </w:rPr>
        <w:sectPr w:rsidR="007B3FB6">
          <w:headerReference w:type="default" r:id="rId58"/>
          <w:footerReference w:type="default" r:id="rId59"/>
          <w:pgSz w:w="12240" w:h="15840"/>
          <w:pgMar w:top="1440" w:right="1440" w:bottom="1440" w:left="1440" w:header="0" w:footer="720" w:gutter="0"/>
          <w:pgNumType w:start="0"/>
          <w:cols w:space="720"/>
          <w:titlePg/>
        </w:sectPr>
      </w:pPr>
      <w:bookmarkStart w:id="139" w:name="_t7y7e5oay3px" w:colFirst="0" w:colLast="0"/>
      <w:bookmarkEnd w:id="139"/>
    </w:p>
    <w:tbl>
      <w:tblPr>
        <w:tblW w:w="9534" w:type="dxa"/>
        <w:tblLook w:val="04A0" w:firstRow="1" w:lastRow="0" w:firstColumn="1" w:lastColumn="0" w:noHBand="0" w:noVBand="1"/>
      </w:tblPr>
      <w:tblGrid>
        <w:gridCol w:w="2680"/>
        <w:gridCol w:w="1027"/>
        <w:gridCol w:w="1027"/>
        <w:gridCol w:w="960"/>
        <w:gridCol w:w="960"/>
        <w:gridCol w:w="960"/>
        <w:gridCol w:w="960"/>
        <w:gridCol w:w="960"/>
      </w:tblGrid>
      <w:tr w:rsidR="007B3FB6" w:rsidRPr="007B3FB6" w14:paraId="1FBD18DA" w14:textId="77777777" w:rsidTr="007B3FB6">
        <w:trPr>
          <w:trHeight w:val="240"/>
        </w:trPr>
        <w:tc>
          <w:tcPr>
            <w:tcW w:w="2680" w:type="dxa"/>
            <w:tcBorders>
              <w:top w:val="nil"/>
              <w:left w:val="nil"/>
              <w:bottom w:val="nil"/>
              <w:right w:val="nil"/>
            </w:tcBorders>
            <w:shd w:val="clear" w:color="auto" w:fill="auto"/>
            <w:noWrap/>
            <w:vAlign w:val="bottom"/>
            <w:hideMark/>
          </w:tcPr>
          <w:p w14:paraId="7A1150DF" w14:textId="77777777" w:rsidR="007B3FB6" w:rsidRPr="007B3FB6" w:rsidRDefault="007B3FB6" w:rsidP="007B3FB6">
            <w:pPr>
              <w:spacing w:line="240" w:lineRule="auto"/>
              <w:jc w:val="right"/>
              <w:rPr>
                <w:rFonts w:ascii="Calibri" w:eastAsia="Times New Roman" w:hAnsi="Calibri" w:cs="Calibri"/>
                <w:i/>
                <w:iCs/>
                <w:color w:val="000000"/>
                <w:sz w:val="20"/>
                <w:szCs w:val="20"/>
                <w:lang w:val="en-US"/>
              </w:rPr>
            </w:pPr>
            <w:r w:rsidRPr="007B3FB6">
              <w:rPr>
                <w:rFonts w:ascii="Calibri" w:eastAsia="Times New Roman" w:hAnsi="Calibri" w:cs="Calibri"/>
                <w:i/>
                <w:iCs/>
                <w:color w:val="000000"/>
                <w:sz w:val="20"/>
                <w:szCs w:val="20"/>
                <w:lang w:val="en-US"/>
              </w:rPr>
              <w:lastRenderedPageBreak/>
              <w:t>Date</w:t>
            </w:r>
          </w:p>
        </w:tc>
        <w:tc>
          <w:tcPr>
            <w:tcW w:w="1027" w:type="dxa"/>
            <w:tcBorders>
              <w:top w:val="single" w:sz="4" w:space="0" w:color="BFBFBF"/>
              <w:left w:val="single" w:sz="4" w:space="0" w:color="BFBFBF"/>
              <w:bottom w:val="single" w:sz="4" w:space="0" w:color="D9D9D9"/>
              <w:right w:val="single" w:sz="4" w:space="0" w:color="BFBFBF"/>
            </w:tcBorders>
            <w:shd w:val="clear" w:color="auto" w:fill="auto"/>
            <w:noWrap/>
            <w:vAlign w:val="bottom"/>
            <w:hideMark/>
          </w:tcPr>
          <w:p w14:paraId="055864BD"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20200301</w:t>
            </w:r>
          </w:p>
        </w:tc>
        <w:tc>
          <w:tcPr>
            <w:tcW w:w="1027" w:type="dxa"/>
            <w:tcBorders>
              <w:top w:val="single" w:sz="4" w:space="0" w:color="D9D9D9"/>
              <w:left w:val="nil"/>
              <w:bottom w:val="single" w:sz="4" w:space="0" w:color="D9D9D9"/>
              <w:right w:val="single" w:sz="4" w:space="0" w:color="BFBFBF"/>
            </w:tcBorders>
            <w:shd w:val="clear" w:color="auto" w:fill="auto"/>
            <w:noWrap/>
            <w:vAlign w:val="bottom"/>
            <w:hideMark/>
          </w:tcPr>
          <w:p w14:paraId="2B1D6587"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20200301</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21CCAEB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445808B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0053F51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2FEEDA5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793BD52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02211F16" w14:textId="77777777" w:rsidTr="007B3FB6">
        <w:trPr>
          <w:trHeight w:val="240"/>
        </w:trPr>
        <w:tc>
          <w:tcPr>
            <w:tcW w:w="2680" w:type="dxa"/>
            <w:tcBorders>
              <w:top w:val="nil"/>
              <w:left w:val="nil"/>
              <w:bottom w:val="single" w:sz="4" w:space="0" w:color="BFBFBF"/>
              <w:right w:val="nil"/>
            </w:tcBorders>
            <w:shd w:val="clear" w:color="auto" w:fill="auto"/>
            <w:noWrap/>
            <w:vAlign w:val="bottom"/>
            <w:hideMark/>
          </w:tcPr>
          <w:p w14:paraId="346F2C2D" w14:textId="77777777" w:rsidR="007B3FB6" w:rsidRPr="007B3FB6" w:rsidRDefault="007B3FB6" w:rsidP="007B3FB6">
            <w:pPr>
              <w:spacing w:line="240" w:lineRule="auto"/>
              <w:jc w:val="right"/>
              <w:rPr>
                <w:rFonts w:ascii="Calibri" w:eastAsia="Times New Roman" w:hAnsi="Calibri" w:cs="Calibri"/>
                <w:i/>
                <w:iCs/>
                <w:color w:val="000000"/>
                <w:sz w:val="20"/>
                <w:szCs w:val="20"/>
                <w:lang w:val="en-US"/>
              </w:rPr>
            </w:pPr>
            <w:r w:rsidRPr="007B3FB6">
              <w:rPr>
                <w:rFonts w:ascii="Calibri" w:eastAsia="Times New Roman" w:hAnsi="Calibri" w:cs="Calibri"/>
                <w:i/>
                <w:iCs/>
                <w:color w:val="000000"/>
                <w:sz w:val="20"/>
                <w:szCs w:val="20"/>
                <w:lang w:val="en-US"/>
              </w:rPr>
              <w:t>DOD</w:t>
            </w:r>
          </w:p>
        </w:tc>
        <w:tc>
          <w:tcPr>
            <w:tcW w:w="1027" w:type="dxa"/>
            <w:tcBorders>
              <w:top w:val="nil"/>
              <w:left w:val="single" w:sz="4" w:space="0" w:color="BFBFBF"/>
              <w:bottom w:val="single" w:sz="4" w:space="0" w:color="BFBFBF"/>
              <w:right w:val="single" w:sz="4" w:space="0" w:color="BFBFBF"/>
            </w:tcBorders>
            <w:shd w:val="clear" w:color="auto" w:fill="auto"/>
            <w:noWrap/>
            <w:vAlign w:val="bottom"/>
            <w:hideMark/>
          </w:tcPr>
          <w:p w14:paraId="27FE910B"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013</w:t>
            </w:r>
          </w:p>
        </w:tc>
        <w:tc>
          <w:tcPr>
            <w:tcW w:w="1027" w:type="dxa"/>
            <w:tcBorders>
              <w:top w:val="nil"/>
              <w:left w:val="nil"/>
              <w:bottom w:val="single" w:sz="4" w:space="0" w:color="BFBFBF"/>
              <w:right w:val="single" w:sz="4" w:space="0" w:color="BFBFBF"/>
            </w:tcBorders>
            <w:shd w:val="clear" w:color="auto" w:fill="auto"/>
            <w:noWrap/>
            <w:vAlign w:val="bottom"/>
            <w:hideMark/>
          </w:tcPr>
          <w:p w14:paraId="6C0F0C8A"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009</w:t>
            </w:r>
          </w:p>
        </w:tc>
        <w:tc>
          <w:tcPr>
            <w:tcW w:w="960" w:type="dxa"/>
            <w:tcBorders>
              <w:top w:val="nil"/>
              <w:left w:val="nil"/>
              <w:bottom w:val="single" w:sz="4" w:space="0" w:color="BFBFBF"/>
              <w:right w:val="single" w:sz="4" w:space="0" w:color="BFBFBF"/>
            </w:tcBorders>
            <w:shd w:val="clear" w:color="auto" w:fill="auto"/>
            <w:noWrap/>
            <w:vAlign w:val="bottom"/>
            <w:hideMark/>
          </w:tcPr>
          <w:p w14:paraId="1860F728"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BFBFBF"/>
              <w:right w:val="single" w:sz="4" w:space="0" w:color="BFBFBF"/>
            </w:tcBorders>
            <w:shd w:val="clear" w:color="auto" w:fill="auto"/>
            <w:noWrap/>
            <w:vAlign w:val="bottom"/>
            <w:hideMark/>
          </w:tcPr>
          <w:p w14:paraId="5AF67818"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BFBFBF"/>
              <w:right w:val="single" w:sz="4" w:space="0" w:color="BFBFBF"/>
            </w:tcBorders>
            <w:shd w:val="clear" w:color="auto" w:fill="auto"/>
            <w:noWrap/>
            <w:vAlign w:val="bottom"/>
            <w:hideMark/>
          </w:tcPr>
          <w:p w14:paraId="3C6A2442"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BFBFBF"/>
              <w:right w:val="single" w:sz="4" w:space="0" w:color="BFBFBF"/>
            </w:tcBorders>
            <w:shd w:val="clear" w:color="auto" w:fill="auto"/>
            <w:noWrap/>
            <w:vAlign w:val="bottom"/>
            <w:hideMark/>
          </w:tcPr>
          <w:p w14:paraId="4EFDD543"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BFBFBF"/>
              <w:right w:val="single" w:sz="4" w:space="0" w:color="BFBFBF"/>
            </w:tcBorders>
            <w:shd w:val="clear" w:color="auto" w:fill="auto"/>
            <w:noWrap/>
            <w:vAlign w:val="bottom"/>
            <w:hideMark/>
          </w:tcPr>
          <w:p w14:paraId="7AEB4AA5"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82B7254" w14:textId="77777777" w:rsidTr="007B3FB6">
        <w:trPr>
          <w:trHeight w:val="270"/>
        </w:trPr>
        <w:tc>
          <w:tcPr>
            <w:tcW w:w="2680" w:type="dxa"/>
            <w:tcBorders>
              <w:top w:val="nil"/>
              <w:left w:val="nil"/>
              <w:bottom w:val="nil"/>
              <w:right w:val="nil"/>
            </w:tcBorders>
            <w:shd w:val="clear" w:color="auto" w:fill="auto"/>
            <w:noWrap/>
            <w:vAlign w:val="bottom"/>
            <w:hideMark/>
          </w:tcPr>
          <w:p w14:paraId="4BB23A9A" w14:textId="77777777" w:rsidR="007B3FB6" w:rsidRPr="007B3FB6" w:rsidRDefault="007B3FB6" w:rsidP="007B3FB6">
            <w:pPr>
              <w:spacing w:line="240" w:lineRule="auto"/>
              <w:rPr>
                <w:rFonts w:ascii="Calibri" w:eastAsia="Times New Roman" w:hAnsi="Calibri" w:cs="Calibri"/>
                <w:b/>
                <w:bCs/>
                <w:color w:val="000000"/>
                <w:sz w:val="20"/>
                <w:szCs w:val="20"/>
                <w:lang w:val="en-US"/>
              </w:rPr>
            </w:pPr>
            <w:r w:rsidRPr="007B3FB6">
              <w:rPr>
                <w:rFonts w:ascii="Calibri" w:eastAsia="Times New Roman" w:hAnsi="Calibri" w:cs="Calibri"/>
                <w:b/>
                <w:bCs/>
                <w:color w:val="000000"/>
                <w:sz w:val="20"/>
                <w:szCs w:val="20"/>
                <w:lang w:val="en-US"/>
              </w:rPr>
              <w:t>PRE-DEPLOYMENT</w:t>
            </w:r>
          </w:p>
        </w:tc>
        <w:tc>
          <w:tcPr>
            <w:tcW w:w="1027" w:type="dxa"/>
            <w:tcBorders>
              <w:top w:val="nil"/>
              <w:left w:val="single" w:sz="4" w:space="0" w:color="BFBFBF"/>
              <w:bottom w:val="nil"/>
              <w:right w:val="single" w:sz="4" w:space="0" w:color="BFBFBF"/>
            </w:tcBorders>
            <w:shd w:val="clear" w:color="auto" w:fill="auto"/>
            <w:noWrap/>
            <w:vAlign w:val="bottom"/>
            <w:hideMark/>
          </w:tcPr>
          <w:p w14:paraId="0F7EF4DA"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nil"/>
              <w:left w:val="nil"/>
              <w:bottom w:val="nil"/>
              <w:right w:val="single" w:sz="4" w:space="0" w:color="BFBFBF"/>
            </w:tcBorders>
            <w:shd w:val="clear" w:color="auto" w:fill="auto"/>
            <w:noWrap/>
            <w:vAlign w:val="bottom"/>
            <w:hideMark/>
          </w:tcPr>
          <w:p w14:paraId="1483FD9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26A3DAF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7713815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42565B2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05F47C0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0F46F89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E41016B" w14:textId="77777777" w:rsidTr="007B3FB6">
        <w:trPr>
          <w:trHeight w:val="240"/>
        </w:trPr>
        <w:tc>
          <w:tcPr>
            <w:tcW w:w="2680" w:type="dxa"/>
            <w:tcBorders>
              <w:top w:val="single" w:sz="4" w:space="0" w:color="D9D9D9"/>
              <w:left w:val="single" w:sz="4" w:space="0" w:color="D9D9D9"/>
              <w:bottom w:val="single" w:sz="4" w:space="0" w:color="D9D9D9"/>
              <w:right w:val="nil"/>
            </w:tcBorders>
            <w:shd w:val="clear" w:color="auto" w:fill="auto"/>
            <w:noWrap/>
            <w:vAlign w:val="bottom"/>
            <w:hideMark/>
          </w:tcPr>
          <w:p w14:paraId="35CE02F8" w14:textId="77777777" w:rsidR="007B3FB6" w:rsidRPr="007B3FB6" w:rsidRDefault="007B3FB6" w:rsidP="007B3FB6">
            <w:pPr>
              <w:spacing w:line="240" w:lineRule="auto"/>
              <w:rPr>
                <w:rFonts w:ascii="Calibri" w:eastAsia="Times New Roman" w:hAnsi="Calibri" w:cs="Calibri"/>
                <w:i/>
                <w:iCs/>
                <w:color w:val="000000"/>
                <w:sz w:val="20"/>
                <w:szCs w:val="20"/>
                <w:lang w:val="en-US"/>
              </w:rPr>
            </w:pPr>
            <w:r w:rsidRPr="007B3FB6">
              <w:rPr>
                <w:rFonts w:ascii="Calibri" w:eastAsia="Times New Roman" w:hAnsi="Calibri" w:cs="Calibri"/>
                <w:i/>
                <w:iCs/>
                <w:color w:val="000000"/>
                <w:sz w:val="20"/>
                <w:szCs w:val="20"/>
                <w:lang w:val="en-US"/>
              </w:rPr>
              <w:t>Function test</w:t>
            </w:r>
          </w:p>
        </w:tc>
        <w:tc>
          <w:tcPr>
            <w:tcW w:w="1027" w:type="dxa"/>
            <w:tcBorders>
              <w:top w:val="single" w:sz="4" w:space="0" w:color="D9D9D9"/>
              <w:left w:val="single" w:sz="4" w:space="0" w:color="BFBFBF"/>
              <w:bottom w:val="single" w:sz="4" w:space="0" w:color="D9D9D9"/>
              <w:right w:val="single" w:sz="4" w:space="0" w:color="BFBFBF"/>
            </w:tcBorders>
            <w:shd w:val="clear" w:color="auto" w:fill="auto"/>
            <w:noWrap/>
            <w:vAlign w:val="bottom"/>
            <w:hideMark/>
          </w:tcPr>
          <w:p w14:paraId="3B54AC40"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single" w:sz="4" w:space="0" w:color="D9D9D9"/>
              <w:left w:val="nil"/>
              <w:bottom w:val="single" w:sz="4" w:space="0" w:color="D9D9D9"/>
              <w:right w:val="single" w:sz="4" w:space="0" w:color="BFBFBF"/>
            </w:tcBorders>
            <w:shd w:val="clear" w:color="auto" w:fill="auto"/>
            <w:noWrap/>
            <w:vAlign w:val="bottom"/>
            <w:hideMark/>
          </w:tcPr>
          <w:p w14:paraId="3A60EA0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32FE825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68DAB96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2A07FCB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0F77A15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7B75A02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27558C3"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EE01D05"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Lights</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36C616AB"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68606D6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6519C4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3E5087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48196D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A83998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5A4D1F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95A6E26"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ADAFADF"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Camera</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DD7022B"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3C7B1E9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A50465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4A845A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6844E9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CC8B30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A89E7A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2960CD06"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1D409C52"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Release</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52B9BAA6"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3A3A495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91D9DE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03F58F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94508D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703B4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49DF3B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DC018F5"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01A631AE"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Beacon</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5FCC9329"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4636798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2E0984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D3F38D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D74171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9A609B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1CECAA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86DC9EA"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D8A377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Mission loaded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6A7E7624"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10873FF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FAE788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352553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89C031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42F303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15A9EC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9674156"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6E7EF1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Release cable secured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ACC6ACB"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0F29F05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6F650E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289E40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EFE29B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793931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37EE75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0C3ABA00"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942792D" w14:textId="77777777" w:rsidR="007B3FB6" w:rsidRPr="007B3FB6" w:rsidRDefault="007B3FB6" w:rsidP="007B3FB6">
            <w:pPr>
              <w:spacing w:line="240" w:lineRule="auto"/>
              <w:rPr>
                <w:rFonts w:ascii="Calibri" w:eastAsia="Times New Roman" w:hAnsi="Calibri" w:cs="Calibri"/>
                <w:color w:val="000000"/>
                <w:sz w:val="20"/>
                <w:szCs w:val="20"/>
                <w:lang w:val="en-US"/>
              </w:rPr>
            </w:pPr>
            <w:proofErr w:type="spellStart"/>
            <w:r w:rsidRPr="007B3FB6">
              <w:rPr>
                <w:rFonts w:ascii="Calibri" w:eastAsia="Times New Roman" w:hAnsi="Calibri" w:cs="Calibri"/>
                <w:color w:val="000000"/>
                <w:sz w:val="20"/>
                <w:szCs w:val="20"/>
                <w:lang w:val="en-US"/>
              </w:rPr>
              <w:t>Burnwire</w:t>
            </w:r>
            <w:proofErr w:type="spellEnd"/>
            <w:r w:rsidRPr="007B3FB6">
              <w:rPr>
                <w:rFonts w:ascii="Calibri" w:eastAsia="Times New Roman" w:hAnsi="Calibri" w:cs="Calibri"/>
                <w:color w:val="000000"/>
                <w:sz w:val="20"/>
                <w:szCs w:val="20"/>
                <w:lang w:val="en-US"/>
              </w:rPr>
              <w:t xml:space="preserve"> connected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362F93A2"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5A3F70F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EDE6A2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59B6EF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6FD3C9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C0B646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C175F3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4917623"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43FE47E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Cables taped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D1826DB"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7297682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583ED7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13A091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A7C3BF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B14F61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E3223F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3DB1FFEB"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B6DF04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Check cables</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3A7021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690939B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1F76B2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BD6C34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90E949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F686E1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453D8B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B7DA7AB"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70B3A42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Vacuum (psi)</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36AE28F7"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5.7</w:t>
            </w:r>
          </w:p>
        </w:tc>
        <w:tc>
          <w:tcPr>
            <w:tcW w:w="1027" w:type="dxa"/>
            <w:tcBorders>
              <w:top w:val="nil"/>
              <w:left w:val="nil"/>
              <w:bottom w:val="single" w:sz="4" w:space="0" w:color="D9D9D9"/>
              <w:right w:val="single" w:sz="4" w:space="0" w:color="BFBFBF"/>
            </w:tcBorders>
            <w:shd w:val="clear" w:color="auto" w:fill="auto"/>
            <w:noWrap/>
            <w:vAlign w:val="bottom"/>
            <w:hideMark/>
          </w:tcPr>
          <w:p w14:paraId="526664A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D30E54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7D81FD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949850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480E07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F30124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08C6DCD8"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E960C6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Attach keel</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1D65ED76"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6A5383E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0F761E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D73848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3AF1B6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FBC519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69390D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B4E30F9"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50130CA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Attach GTR</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5D8653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59B0AC7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9D4A91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E66E39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C35FFB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E9F932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ADD154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4717299"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1B9AA2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Attach flag</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2AC28BD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047C7F5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72F0A1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2A234F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3D7058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AFBFA6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FC27D5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782B4BD"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4F463DE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Attach anchor</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54C2D84F"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51F12A6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BF4E49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CF19A7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BC0AB5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97AF5A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D2F3D4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68EE6352"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C5CAAF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Attach bait</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3A170285"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1FC884D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A9D858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192A5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7A4DA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702F2A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7233CA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6D3F483" w14:textId="77777777" w:rsidTr="007B3FB6">
        <w:trPr>
          <w:trHeight w:val="120"/>
        </w:trPr>
        <w:tc>
          <w:tcPr>
            <w:tcW w:w="2680" w:type="dxa"/>
            <w:tcBorders>
              <w:top w:val="nil"/>
              <w:left w:val="nil"/>
              <w:bottom w:val="nil"/>
              <w:right w:val="nil"/>
            </w:tcBorders>
            <w:shd w:val="clear" w:color="auto" w:fill="auto"/>
            <w:noWrap/>
            <w:vAlign w:val="bottom"/>
            <w:hideMark/>
          </w:tcPr>
          <w:p w14:paraId="1C652977" w14:textId="77777777" w:rsidR="007B3FB6" w:rsidRPr="007B3FB6" w:rsidRDefault="007B3FB6" w:rsidP="007B3FB6">
            <w:pPr>
              <w:spacing w:line="240" w:lineRule="auto"/>
              <w:rPr>
                <w:rFonts w:ascii="Calibri" w:eastAsia="Times New Roman" w:hAnsi="Calibri" w:cs="Calibri"/>
                <w:color w:val="000000"/>
                <w:sz w:val="20"/>
                <w:szCs w:val="20"/>
                <w:lang w:val="en-US"/>
              </w:rPr>
            </w:pPr>
          </w:p>
        </w:tc>
        <w:tc>
          <w:tcPr>
            <w:tcW w:w="1027" w:type="dxa"/>
            <w:tcBorders>
              <w:top w:val="nil"/>
              <w:left w:val="single" w:sz="4" w:space="0" w:color="BFBFBF"/>
              <w:bottom w:val="nil"/>
              <w:right w:val="single" w:sz="4" w:space="0" w:color="BFBFBF"/>
            </w:tcBorders>
            <w:shd w:val="clear" w:color="auto" w:fill="auto"/>
            <w:noWrap/>
            <w:vAlign w:val="bottom"/>
            <w:hideMark/>
          </w:tcPr>
          <w:p w14:paraId="6FF48A8D"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nil"/>
              <w:left w:val="nil"/>
              <w:bottom w:val="nil"/>
              <w:right w:val="single" w:sz="4" w:space="0" w:color="BFBFBF"/>
            </w:tcBorders>
            <w:shd w:val="clear" w:color="auto" w:fill="auto"/>
            <w:noWrap/>
            <w:vAlign w:val="bottom"/>
            <w:hideMark/>
          </w:tcPr>
          <w:p w14:paraId="137438A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6CAD90F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599F461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4E50019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6E59207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6C40758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38990F2B" w14:textId="77777777" w:rsidTr="007B3FB6">
        <w:trPr>
          <w:trHeight w:val="270"/>
        </w:trPr>
        <w:tc>
          <w:tcPr>
            <w:tcW w:w="2680" w:type="dxa"/>
            <w:tcBorders>
              <w:top w:val="nil"/>
              <w:left w:val="nil"/>
              <w:bottom w:val="nil"/>
              <w:right w:val="nil"/>
            </w:tcBorders>
            <w:shd w:val="clear" w:color="auto" w:fill="auto"/>
            <w:noWrap/>
            <w:vAlign w:val="bottom"/>
            <w:hideMark/>
          </w:tcPr>
          <w:p w14:paraId="4C581071" w14:textId="77777777" w:rsidR="007B3FB6" w:rsidRPr="007B3FB6" w:rsidRDefault="007B3FB6" w:rsidP="007B3FB6">
            <w:pPr>
              <w:spacing w:line="240" w:lineRule="auto"/>
              <w:rPr>
                <w:rFonts w:ascii="Calibri" w:eastAsia="Times New Roman" w:hAnsi="Calibri" w:cs="Calibri"/>
                <w:b/>
                <w:bCs/>
                <w:color w:val="000000"/>
                <w:sz w:val="20"/>
                <w:szCs w:val="20"/>
                <w:lang w:val="en-US"/>
              </w:rPr>
            </w:pPr>
            <w:r w:rsidRPr="007B3FB6">
              <w:rPr>
                <w:rFonts w:ascii="Calibri" w:eastAsia="Times New Roman" w:hAnsi="Calibri" w:cs="Calibri"/>
                <w:b/>
                <w:bCs/>
                <w:color w:val="000000"/>
                <w:sz w:val="20"/>
                <w:szCs w:val="20"/>
                <w:lang w:val="en-US"/>
              </w:rPr>
              <w:t>DEPLOYMENT</w:t>
            </w:r>
          </w:p>
        </w:tc>
        <w:tc>
          <w:tcPr>
            <w:tcW w:w="1027" w:type="dxa"/>
            <w:tcBorders>
              <w:top w:val="nil"/>
              <w:left w:val="single" w:sz="4" w:space="0" w:color="BFBFBF"/>
              <w:bottom w:val="nil"/>
              <w:right w:val="single" w:sz="4" w:space="0" w:color="BFBFBF"/>
            </w:tcBorders>
            <w:shd w:val="clear" w:color="auto" w:fill="auto"/>
            <w:noWrap/>
            <w:vAlign w:val="bottom"/>
            <w:hideMark/>
          </w:tcPr>
          <w:p w14:paraId="697BAA7F"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nil"/>
              <w:left w:val="nil"/>
              <w:bottom w:val="nil"/>
              <w:right w:val="single" w:sz="4" w:space="0" w:color="BFBFBF"/>
            </w:tcBorders>
            <w:shd w:val="clear" w:color="auto" w:fill="auto"/>
            <w:noWrap/>
            <w:vAlign w:val="bottom"/>
            <w:hideMark/>
          </w:tcPr>
          <w:p w14:paraId="4848B61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287F203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3002F7B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7CE5908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0DE75B1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7F9E9AE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60A5F64" w14:textId="77777777" w:rsidTr="007B3FB6">
        <w:trPr>
          <w:trHeight w:val="240"/>
        </w:trPr>
        <w:tc>
          <w:tcPr>
            <w:tcW w:w="2680" w:type="dxa"/>
            <w:tcBorders>
              <w:top w:val="single" w:sz="4" w:space="0" w:color="D9D9D9"/>
              <w:left w:val="single" w:sz="4" w:space="0" w:color="D9D9D9"/>
              <w:bottom w:val="single" w:sz="4" w:space="0" w:color="D9D9D9"/>
              <w:right w:val="nil"/>
            </w:tcBorders>
            <w:shd w:val="clear" w:color="auto" w:fill="auto"/>
            <w:noWrap/>
            <w:vAlign w:val="bottom"/>
            <w:hideMark/>
          </w:tcPr>
          <w:p w14:paraId="62E7B91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Remove beacon mag (on ship)</w:t>
            </w:r>
          </w:p>
        </w:tc>
        <w:tc>
          <w:tcPr>
            <w:tcW w:w="1027" w:type="dxa"/>
            <w:tcBorders>
              <w:top w:val="single" w:sz="4" w:space="0" w:color="D9D9D9"/>
              <w:left w:val="single" w:sz="4" w:space="0" w:color="BFBFBF"/>
              <w:bottom w:val="single" w:sz="4" w:space="0" w:color="D9D9D9"/>
              <w:right w:val="single" w:sz="4" w:space="0" w:color="BFBFBF"/>
            </w:tcBorders>
            <w:shd w:val="clear" w:color="auto" w:fill="auto"/>
            <w:noWrap/>
            <w:vAlign w:val="bottom"/>
            <w:hideMark/>
          </w:tcPr>
          <w:p w14:paraId="6EB39B50"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single" w:sz="4" w:space="0" w:color="D9D9D9"/>
              <w:left w:val="nil"/>
              <w:bottom w:val="single" w:sz="4" w:space="0" w:color="D9D9D9"/>
              <w:right w:val="single" w:sz="4" w:space="0" w:color="BFBFBF"/>
            </w:tcBorders>
            <w:shd w:val="clear" w:color="auto" w:fill="auto"/>
            <w:noWrap/>
            <w:vAlign w:val="bottom"/>
            <w:hideMark/>
          </w:tcPr>
          <w:p w14:paraId="7B5A399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4F60DEB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524D634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7DE78A1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36A97DA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1F456B4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6450C390"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16FA4DDB" w14:textId="77777777" w:rsidR="007B3FB6" w:rsidRPr="007B3FB6" w:rsidRDefault="007B3FB6" w:rsidP="007B3FB6">
            <w:pPr>
              <w:spacing w:line="240" w:lineRule="auto"/>
              <w:rPr>
                <w:rFonts w:ascii="Calibri" w:eastAsia="Times New Roman" w:hAnsi="Calibri" w:cs="Calibri"/>
                <w:color w:val="000000"/>
                <w:sz w:val="20"/>
                <w:szCs w:val="20"/>
                <w:lang w:val="en-US"/>
              </w:rPr>
            </w:pPr>
            <w:proofErr w:type="spellStart"/>
            <w:r w:rsidRPr="007B3FB6">
              <w:rPr>
                <w:rFonts w:ascii="Calibri" w:eastAsia="Times New Roman" w:hAnsi="Calibri" w:cs="Calibri"/>
                <w:color w:val="000000"/>
                <w:sz w:val="20"/>
                <w:szCs w:val="20"/>
                <w:lang w:val="en-US"/>
              </w:rPr>
              <w:t>Delpoy</w:t>
            </w:r>
            <w:proofErr w:type="spellEnd"/>
            <w:r w:rsidRPr="007B3FB6">
              <w:rPr>
                <w:rFonts w:ascii="Calibri" w:eastAsia="Times New Roman" w:hAnsi="Calibri" w:cs="Calibri"/>
                <w:color w:val="000000"/>
                <w:sz w:val="20"/>
                <w:szCs w:val="20"/>
                <w:lang w:val="en-US"/>
              </w:rPr>
              <w:t xml:space="preserve"> lights</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1B898BD3"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06C5D92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F2842D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6985F1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E849EF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0D2563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041A36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40CFE0F"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096B583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Deploy flag</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622F0F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35842C0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A999D7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23A124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8DB1A6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90FCF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D45933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691FFAC"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517B393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Flip cam cover</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F4F2D40"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1B87DF8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696C11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07B608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3329E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DDC783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DFC86E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63E0931B"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A0A3F8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Check anchor setup</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2632FF6C"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0D7D979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62E69E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DA0C2A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B57E89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683C37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7EEDD4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1FFC631"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9785A2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Pull cam magnet (time)</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5926B6B2"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8:56</w:t>
            </w:r>
          </w:p>
        </w:tc>
        <w:tc>
          <w:tcPr>
            <w:tcW w:w="1027" w:type="dxa"/>
            <w:tcBorders>
              <w:top w:val="nil"/>
              <w:left w:val="nil"/>
              <w:bottom w:val="single" w:sz="4" w:space="0" w:color="D9D9D9"/>
              <w:right w:val="single" w:sz="4" w:space="0" w:color="BFBFBF"/>
            </w:tcBorders>
            <w:shd w:val="clear" w:color="auto" w:fill="auto"/>
            <w:noWrap/>
            <w:vAlign w:val="bottom"/>
            <w:hideMark/>
          </w:tcPr>
          <w:p w14:paraId="3D3BBD8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7E2CF5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3391AA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0BFDDD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BAE804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07B472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4067E13"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7C632A9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xml:space="preserve">Deploy </w:t>
            </w:r>
            <w:proofErr w:type="spellStart"/>
            <w:r w:rsidRPr="007B3FB6">
              <w:rPr>
                <w:rFonts w:ascii="Calibri" w:eastAsia="Times New Roman" w:hAnsi="Calibri" w:cs="Calibri"/>
                <w:color w:val="000000"/>
                <w:sz w:val="20"/>
                <w:szCs w:val="20"/>
                <w:lang w:val="en-US"/>
              </w:rPr>
              <w:t>dropcam</w:t>
            </w:r>
            <w:proofErr w:type="spellEnd"/>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3655573"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8:58</w:t>
            </w:r>
          </w:p>
        </w:tc>
        <w:tc>
          <w:tcPr>
            <w:tcW w:w="1027" w:type="dxa"/>
            <w:tcBorders>
              <w:top w:val="nil"/>
              <w:left w:val="nil"/>
              <w:bottom w:val="single" w:sz="4" w:space="0" w:color="D9D9D9"/>
              <w:right w:val="single" w:sz="4" w:space="0" w:color="BFBFBF"/>
            </w:tcBorders>
            <w:shd w:val="clear" w:color="auto" w:fill="auto"/>
            <w:noWrap/>
            <w:vAlign w:val="bottom"/>
            <w:hideMark/>
          </w:tcPr>
          <w:p w14:paraId="618BBC9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8D0012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EC9AD8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A13FFB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C47103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D46C36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3EA6929"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181F7FF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xml:space="preserve">GPS </w:t>
            </w:r>
            <w:proofErr w:type="spellStart"/>
            <w:r w:rsidRPr="007B3FB6">
              <w:rPr>
                <w:rFonts w:ascii="Calibri" w:eastAsia="Times New Roman" w:hAnsi="Calibri" w:cs="Calibri"/>
                <w:color w:val="000000"/>
                <w:sz w:val="20"/>
                <w:szCs w:val="20"/>
                <w:lang w:val="en-US"/>
              </w:rPr>
              <w:t>pt</w:t>
            </w:r>
            <w:proofErr w:type="spellEnd"/>
            <w:r w:rsidRPr="007B3FB6">
              <w:rPr>
                <w:rFonts w:ascii="Calibri" w:eastAsia="Times New Roman" w:hAnsi="Calibri" w:cs="Calibri"/>
                <w:color w:val="000000"/>
                <w:sz w:val="20"/>
                <w:szCs w:val="20"/>
                <w:lang w:val="en-US"/>
              </w:rPr>
              <w:t xml:space="preserve"> #</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B7BD649"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39</w:t>
            </w:r>
          </w:p>
        </w:tc>
        <w:tc>
          <w:tcPr>
            <w:tcW w:w="1027" w:type="dxa"/>
            <w:tcBorders>
              <w:top w:val="nil"/>
              <w:left w:val="nil"/>
              <w:bottom w:val="single" w:sz="4" w:space="0" w:color="D9D9D9"/>
              <w:right w:val="single" w:sz="4" w:space="0" w:color="BFBFBF"/>
            </w:tcBorders>
            <w:shd w:val="clear" w:color="auto" w:fill="auto"/>
            <w:noWrap/>
            <w:vAlign w:val="bottom"/>
            <w:hideMark/>
          </w:tcPr>
          <w:p w14:paraId="28D8558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E571AC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EAB173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4A75BE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37E41A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DA88F9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2B96795C"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12D1229D"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Lat</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C2996E8"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-52.1116</w:t>
            </w:r>
          </w:p>
        </w:tc>
        <w:tc>
          <w:tcPr>
            <w:tcW w:w="1027" w:type="dxa"/>
            <w:tcBorders>
              <w:top w:val="nil"/>
              <w:left w:val="nil"/>
              <w:bottom w:val="single" w:sz="4" w:space="0" w:color="D9D9D9"/>
              <w:right w:val="single" w:sz="4" w:space="0" w:color="BFBFBF"/>
            </w:tcBorders>
            <w:shd w:val="clear" w:color="auto" w:fill="auto"/>
            <w:noWrap/>
            <w:vAlign w:val="bottom"/>
            <w:hideMark/>
          </w:tcPr>
          <w:p w14:paraId="628F331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AA91B6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48C406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38F023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055A3B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075ACB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C68E437"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46BA9676"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Long</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F2B171D"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-72.9991</w:t>
            </w:r>
          </w:p>
        </w:tc>
        <w:tc>
          <w:tcPr>
            <w:tcW w:w="1027" w:type="dxa"/>
            <w:tcBorders>
              <w:top w:val="nil"/>
              <w:left w:val="nil"/>
              <w:bottom w:val="single" w:sz="4" w:space="0" w:color="D9D9D9"/>
              <w:right w:val="single" w:sz="4" w:space="0" w:color="BFBFBF"/>
            </w:tcBorders>
            <w:shd w:val="clear" w:color="auto" w:fill="auto"/>
            <w:noWrap/>
            <w:vAlign w:val="bottom"/>
            <w:hideMark/>
          </w:tcPr>
          <w:p w14:paraId="3322A31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2D8081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4BC416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526432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7EBA34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5E3F91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0078383" w14:textId="77777777" w:rsidTr="007B3FB6">
        <w:trPr>
          <w:trHeight w:val="120"/>
        </w:trPr>
        <w:tc>
          <w:tcPr>
            <w:tcW w:w="2680" w:type="dxa"/>
            <w:tcBorders>
              <w:top w:val="nil"/>
              <w:left w:val="nil"/>
              <w:bottom w:val="nil"/>
              <w:right w:val="nil"/>
            </w:tcBorders>
            <w:shd w:val="clear" w:color="auto" w:fill="auto"/>
            <w:noWrap/>
            <w:vAlign w:val="bottom"/>
            <w:hideMark/>
          </w:tcPr>
          <w:p w14:paraId="3F080778" w14:textId="77777777" w:rsidR="007B3FB6" w:rsidRPr="007B3FB6" w:rsidRDefault="007B3FB6" w:rsidP="007B3FB6">
            <w:pPr>
              <w:spacing w:line="240" w:lineRule="auto"/>
              <w:rPr>
                <w:rFonts w:ascii="Calibri" w:eastAsia="Times New Roman" w:hAnsi="Calibri" w:cs="Calibri"/>
                <w:color w:val="000000"/>
                <w:sz w:val="20"/>
                <w:szCs w:val="20"/>
                <w:lang w:val="en-US"/>
              </w:rPr>
            </w:pPr>
          </w:p>
        </w:tc>
        <w:tc>
          <w:tcPr>
            <w:tcW w:w="1027" w:type="dxa"/>
            <w:tcBorders>
              <w:top w:val="nil"/>
              <w:left w:val="single" w:sz="4" w:space="0" w:color="BFBFBF"/>
              <w:bottom w:val="nil"/>
              <w:right w:val="single" w:sz="4" w:space="0" w:color="BFBFBF"/>
            </w:tcBorders>
            <w:shd w:val="clear" w:color="auto" w:fill="auto"/>
            <w:noWrap/>
            <w:vAlign w:val="bottom"/>
            <w:hideMark/>
          </w:tcPr>
          <w:p w14:paraId="3213593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nil"/>
              <w:left w:val="nil"/>
              <w:bottom w:val="nil"/>
              <w:right w:val="single" w:sz="4" w:space="0" w:color="BFBFBF"/>
            </w:tcBorders>
            <w:shd w:val="clear" w:color="auto" w:fill="auto"/>
            <w:noWrap/>
            <w:vAlign w:val="bottom"/>
            <w:hideMark/>
          </w:tcPr>
          <w:p w14:paraId="2B53606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38A6818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66C3C24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7F01EEE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0836A8C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33F4946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2A6A111" w14:textId="77777777" w:rsidTr="007B3FB6">
        <w:trPr>
          <w:trHeight w:val="285"/>
        </w:trPr>
        <w:tc>
          <w:tcPr>
            <w:tcW w:w="2680" w:type="dxa"/>
            <w:tcBorders>
              <w:top w:val="nil"/>
              <w:left w:val="nil"/>
              <w:bottom w:val="nil"/>
              <w:right w:val="nil"/>
            </w:tcBorders>
            <w:shd w:val="clear" w:color="auto" w:fill="auto"/>
            <w:noWrap/>
            <w:vAlign w:val="bottom"/>
            <w:hideMark/>
          </w:tcPr>
          <w:p w14:paraId="7B4D17BF" w14:textId="77777777" w:rsidR="007B3FB6" w:rsidRPr="007B3FB6" w:rsidRDefault="007B3FB6" w:rsidP="007B3FB6">
            <w:pPr>
              <w:spacing w:line="240" w:lineRule="auto"/>
              <w:rPr>
                <w:rFonts w:ascii="Calibri" w:eastAsia="Times New Roman" w:hAnsi="Calibri" w:cs="Calibri"/>
                <w:b/>
                <w:bCs/>
                <w:color w:val="000000"/>
                <w:sz w:val="20"/>
                <w:szCs w:val="20"/>
                <w:lang w:val="en-US"/>
              </w:rPr>
            </w:pPr>
            <w:r w:rsidRPr="007B3FB6">
              <w:rPr>
                <w:rFonts w:ascii="Calibri" w:eastAsia="Times New Roman" w:hAnsi="Calibri" w:cs="Calibri"/>
                <w:b/>
                <w:bCs/>
                <w:color w:val="000000"/>
                <w:sz w:val="20"/>
                <w:szCs w:val="20"/>
                <w:lang w:val="en-US"/>
              </w:rPr>
              <w:t>RECOVERY</w:t>
            </w:r>
          </w:p>
        </w:tc>
        <w:tc>
          <w:tcPr>
            <w:tcW w:w="1027" w:type="dxa"/>
            <w:tcBorders>
              <w:top w:val="nil"/>
              <w:left w:val="single" w:sz="4" w:space="0" w:color="BFBFBF"/>
              <w:bottom w:val="nil"/>
              <w:right w:val="single" w:sz="4" w:space="0" w:color="BFBFBF"/>
            </w:tcBorders>
            <w:shd w:val="clear" w:color="auto" w:fill="auto"/>
            <w:noWrap/>
            <w:vAlign w:val="bottom"/>
            <w:hideMark/>
          </w:tcPr>
          <w:p w14:paraId="5794EE73"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nil"/>
              <w:left w:val="nil"/>
              <w:bottom w:val="nil"/>
              <w:right w:val="single" w:sz="4" w:space="0" w:color="BFBFBF"/>
            </w:tcBorders>
            <w:shd w:val="clear" w:color="auto" w:fill="auto"/>
            <w:noWrap/>
            <w:vAlign w:val="bottom"/>
            <w:hideMark/>
          </w:tcPr>
          <w:p w14:paraId="078C998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37EBA60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664CC19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29ABAB6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39DB575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2EB1DAE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6D068EE" w14:textId="77777777" w:rsidTr="007B3FB6">
        <w:trPr>
          <w:trHeight w:val="240"/>
        </w:trPr>
        <w:tc>
          <w:tcPr>
            <w:tcW w:w="2680" w:type="dxa"/>
            <w:tcBorders>
              <w:top w:val="single" w:sz="4" w:space="0" w:color="D9D9D9"/>
              <w:left w:val="single" w:sz="4" w:space="0" w:color="D9D9D9"/>
              <w:bottom w:val="single" w:sz="4" w:space="0" w:color="D9D9D9"/>
              <w:right w:val="nil"/>
            </w:tcBorders>
            <w:shd w:val="clear" w:color="auto" w:fill="auto"/>
            <w:noWrap/>
            <w:vAlign w:val="bottom"/>
            <w:hideMark/>
          </w:tcPr>
          <w:p w14:paraId="0D7DE77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GPS</w:t>
            </w:r>
          </w:p>
        </w:tc>
        <w:tc>
          <w:tcPr>
            <w:tcW w:w="1027" w:type="dxa"/>
            <w:tcBorders>
              <w:top w:val="single" w:sz="4" w:space="0" w:color="D9D9D9"/>
              <w:left w:val="single" w:sz="4" w:space="0" w:color="BFBFBF"/>
              <w:bottom w:val="single" w:sz="4" w:space="0" w:color="D9D9D9"/>
              <w:right w:val="single" w:sz="4" w:space="0" w:color="BFBFBF"/>
            </w:tcBorders>
            <w:shd w:val="clear" w:color="auto" w:fill="auto"/>
            <w:noWrap/>
            <w:vAlign w:val="bottom"/>
            <w:hideMark/>
          </w:tcPr>
          <w:p w14:paraId="32247A7F"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single" w:sz="4" w:space="0" w:color="D9D9D9"/>
              <w:left w:val="nil"/>
              <w:bottom w:val="single" w:sz="4" w:space="0" w:color="D9D9D9"/>
              <w:right w:val="single" w:sz="4" w:space="0" w:color="BFBFBF"/>
            </w:tcBorders>
            <w:shd w:val="clear" w:color="auto" w:fill="auto"/>
            <w:noWrap/>
            <w:vAlign w:val="bottom"/>
            <w:hideMark/>
          </w:tcPr>
          <w:p w14:paraId="3C7C269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01E046A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1402E3B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4DE77B3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446DD3C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44615B7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8EE0DF7"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54561DB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VHF receiver</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6BE0817"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4349065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38502F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0D04D0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228947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9D52BB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1FA180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28A6F27F"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F9A9BF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VHF cable</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195E2767"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4C1A57C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9A68AC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527603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2A403D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934165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E4ABDA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DCB0409"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27B1C7D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Headphones</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6A4CEE9A"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246A862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5AA4C5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13F268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EB5039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157CB2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019E82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3F7C428"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0066991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Yagi antenna</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B0C2706"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1C42144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E11D79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D8995B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241C56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03FE41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E1E9CC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2D701F1"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32D1CB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Bait can screwdriver</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54B30DFD"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742C92A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D01FDA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06D07D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1D2E65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2DCC2D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A2BD94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9D7579E"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D725D6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Cam magnet</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6775428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1887262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3CF03C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7D0B4D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CB5B9B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2A2DB7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CC9C4B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303CF8C3"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55493F3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Time detected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60BBDE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13:13</w:t>
            </w:r>
          </w:p>
        </w:tc>
        <w:tc>
          <w:tcPr>
            <w:tcW w:w="1027" w:type="dxa"/>
            <w:tcBorders>
              <w:top w:val="nil"/>
              <w:left w:val="nil"/>
              <w:bottom w:val="single" w:sz="4" w:space="0" w:color="D9D9D9"/>
              <w:right w:val="single" w:sz="4" w:space="0" w:color="BFBFBF"/>
            </w:tcBorders>
            <w:shd w:val="clear" w:color="auto" w:fill="auto"/>
            <w:noWrap/>
            <w:vAlign w:val="bottom"/>
            <w:hideMark/>
          </w:tcPr>
          <w:p w14:paraId="3B824B3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08BA13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7B3C17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6111AC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93D923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A1E67B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2719015"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2E20203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Time recovered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217FB8F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13:17</w:t>
            </w:r>
          </w:p>
        </w:tc>
        <w:tc>
          <w:tcPr>
            <w:tcW w:w="1027" w:type="dxa"/>
            <w:tcBorders>
              <w:top w:val="nil"/>
              <w:left w:val="nil"/>
              <w:bottom w:val="single" w:sz="4" w:space="0" w:color="D9D9D9"/>
              <w:right w:val="single" w:sz="4" w:space="0" w:color="BFBFBF"/>
            </w:tcBorders>
            <w:shd w:val="clear" w:color="auto" w:fill="auto"/>
            <w:noWrap/>
            <w:vAlign w:val="bottom"/>
            <w:hideMark/>
          </w:tcPr>
          <w:p w14:paraId="3BE89CC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5D4249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68D611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8D2A93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4B17D9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2CCE7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24156364"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19B14AA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xml:space="preserve">GPS </w:t>
            </w:r>
            <w:proofErr w:type="spellStart"/>
            <w:r w:rsidRPr="007B3FB6">
              <w:rPr>
                <w:rFonts w:ascii="Calibri" w:eastAsia="Times New Roman" w:hAnsi="Calibri" w:cs="Calibri"/>
                <w:color w:val="000000"/>
                <w:sz w:val="20"/>
                <w:szCs w:val="20"/>
                <w:lang w:val="en-US"/>
              </w:rPr>
              <w:t>pt</w:t>
            </w:r>
            <w:proofErr w:type="spellEnd"/>
            <w:r w:rsidRPr="007B3FB6">
              <w:rPr>
                <w:rFonts w:ascii="Calibri" w:eastAsia="Times New Roman" w:hAnsi="Calibri" w:cs="Calibri"/>
                <w:color w:val="000000"/>
                <w:sz w:val="20"/>
                <w:szCs w:val="20"/>
                <w:lang w:val="en-US"/>
              </w:rPr>
              <w:t xml:space="preserve"> #</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418A888B"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41</w:t>
            </w:r>
          </w:p>
        </w:tc>
        <w:tc>
          <w:tcPr>
            <w:tcW w:w="1027" w:type="dxa"/>
            <w:tcBorders>
              <w:top w:val="nil"/>
              <w:left w:val="nil"/>
              <w:bottom w:val="single" w:sz="4" w:space="0" w:color="D9D9D9"/>
              <w:right w:val="single" w:sz="4" w:space="0" w:color="BFBFBF"/>
            </w:tcBorders>
            <w:shd w:val="clear" w:color="auto" w:fill="auto"/>
            <w:noWrap/>
            <w:vAlign w:val="bottom"/>
            <w:hideMark/>
          </w:tcPr>
          <w:p w14:paraId="7AA5111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98D7BF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3D9A00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EDDED1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2DD411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D167F2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A35CE76"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392BFA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Time magnet in</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FD05393"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13:18</w:t>
            </w:r>
          </w:p>
        </w:tc>
        <w:tc>
          <w:tcPr>
            <w:tcW w:w="1027" w:type="dxa"/>
            <w:tcBorders>
              <w:top w:val="nil"/>
              <w:left w:val="nil"/>
              <w:bottom w:val="single" w:sz="4" w:space="0" w:color="D9D9D9"/>
              <w:right w:val="single" w:sz="4" w:space="0" w:color="BFBFBF"/>
            </w:tcBorders>
            <w:shd w:val="clear" w:color="auto" w:fill="auto"/>
            <w:noWrap/>
            <w:vAlign w:val="bottom"/>
            <w:hideMark/>
          </w:tcPr>
          <w:p w14:paraId="4622EE5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51D70F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582AD6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1426EA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C9BE5A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3C5B0C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bl>
    <w:p w14:paraId="42C1E75D" w14:textId="3B3C38B2" w:rsidR="001731F6" w:rsidRDefault="00E01E6F">
      <w:pPr>
        <w:pStyle w:val="Heading2"/>
        <w:rPr>
          <w:b/>
        </w:rPr>
      </w:pPr>
      <w:r>
        <w:br w:type="page"/>
      </w:r>
    </w:p>
    <w:p w14:paraId="73B71A3C" w14:textId="77777777" w:rsidR="007B3FB6" w:rsidRDefault="007B3FB6">
      <w:pPr>
        <w:pStyle w:val="Heading2"/>
        <w:rPr>
          <w:ins w:id="140" w:author="Whitney Goodell" w:date="2020-03-14T09:39:00Z"/>
          <w:b/>
        </w:rPr>
        <w:sectPr w:rsidR="007B3FB6" w:rsidSect="007B3FB6">
          <w:headerReference w:type="first" r:id="rId60"/>
          <w:pgSz w:w="12240" w:h="15840"/>
          <w:pgMar w:top="1440" w:right="1440" w:bottom="1440" w:left="1440" w:header="1008" w:footer="720" w:gutter="0"/>
          <w:pgNumType w:start="0"/>
          <w:cols w:space="720"/>
          <w:titlePg/>
          <w:docGrid w:linePitch="299"/>
        </w:sectPr>
      </w:pPr>
      <w:bookmarkStart w:id="142" w:name="_p61gfh5s7gfg" w:colFirst="0" w:colLast="0"/>
      <w:bookmarkEnd w:id="142"/>
    </w:p>
    <w:p w14:paraId="23D5C33D" w14:textId="168126B8" w:rsidR="001731F6" w:rsidRDefault="00E01E6F">
      <w:pPr>
        <w:pStyle w:val="Heading2"/>
        <w:rPr>
          <w:b/>
        </w:rPr>
      </w:pPr>
      <w:r>
        <w:rPr>
          <w:b/>
        </w:rPr>
        <w:lastRenderedPageBreak/>
        <w:t>Knots</w:t>
      </w:r>
    </w:p>
    <w:p w14:paraId="5AAFB694" w14:textId="77777777" w:rsidR="001731F6" w:rsidRDefault="00E01E6F">
      <w:r>
        <w:rPr>
          <w:noProof/>
        </w:rPr>
        <w:drawing>
          <wp:anchor distT="0" distB="0" distL="0" distR="0" simplePos="0" relativeHeight="251667456" behindDoc="0" locked="0" layoutInCell="1" hidden="0" allowOverlap="1" wp14:anchorId="0B1534BF" wp14:editId="72A6CF66">
            <wp:simplePos x="0" y="0"/>
            <wp:positionH relativeFrom="column">
              <wp:posOffset>-466724</wp:posOffset>
            </wp:positionH>
            <wp:positionV relativeFrom="paragraph">
              <wp:posOffset>257175</wp:posOffset>
            </wp:positionV>
            <wp:extent cx="3933065" cy="3548063"/>
            <wp:effectExtent l="0" t="0" r="0" b="0"/>
            <wp:wrapTopAndBottom distT="0" dist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3933065" cy="3548063"/>
                    </a:xfrm>
                    <a:prstGeom prst="rect">
                      <a:avLst/>
                    </a:prstGeom>
                    <a:ln/>
                  </pic:spPr>
                </pic:pic>
              </a:graphicData>
            </a:graphic>
          </wp:anchor>
        </w:drawing>
      </w:r>
      <w:r>
        <w:rPr>
          <w:noProof/>
        </w:rPr>
        <w:drawing>
          <wp:anchor distT="0" distB="0" distL="0" distR="0" simplePos="0" relativeHeight="251668480" behindDoc="0" locked="0" layoutInCell="1" hidden="0" allowOverlap="1" wp14:anchorId="421051D6" wp14:editId="6AB68244">
            <wp:simplePos x="0" y="0"/>
            <wp:positionH relativeFrom="column">
              <wp:posOffset>2981325</wp:posOffset>
            </wp:positionH>
            <wp:positionV relativeFrom="paragraph">
              <wp:posOffset>2238375</wp:posOffset>
            </wp:positionV>
            <wp:extent cx="4126863" cy="5138738"/>
            <wp:effectExtent l="0" t="0" r="0" b="0"/>
            <wp:wrapTopAndBottom distT="0" dist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4126863" cy="5138738"/>
                    </a:xfrm>
                    <a:prstGeom prst="rect">
                      <a:avLst/>
                    </a:prstGeom>
                    <a:ln/>
                  </pic:spPr>
                </pic:pic>
              </a:graphicData>
            </a:graphic>
          </wp:anchor>
        </w:drawing>
      </w:r>
    </w:p>
    <w:sectPr w:rsidR="001731F6" w:rsidSect="007B3FB6">
      <w:headerReference w:type="first" r:id="rId63"/>
      <w:pgSz w:w="12240" w:h="15840"/>
      <w:pgMar w:top="1440" w:right="1440" w:bottom="1440" w:left="1440" w:header="0" w:footer="720" w:gutter="0"/>
      <w:pgNumType w:start="0"/>
      <w:cols w:space="720"/>
      <w:titlePg/>
      <w:docGrid w:linePitch="299"/>
      <w:sectPrChange w:id="143" w:author="Whitney Goodell" w:date="2020-03-14T09:39:00Z">
        <w:sectPr w:rsidR="001731F6" w:rsidSect="007B3FB6">
          <w:pgMar w:top="1440" w:right="1440" w:bottom="1440" w:left="1440" w:header="0" w:footer="720" w:gutter="0"/>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Jessica Elfadl" w:date="2019-08-18T15:35:00Z" w:initials="">
    <w:p w14:paraId="26691E6B" w14:textId="77777777" w:rsidR="00A62E0D" w:rsidRDefault="00A62E0D">
      <w:pPr>
        <w:widowControl w:val="0"/>
        <w:pBdr>
          <w:top w:val="nil"/>
          <w:left w:val="nil"/>
          <w:bottom w:val="nil"/>
          <w:right w:val="nil"/>
          <w:between w:val="nil"/>
        </w:pBdr>
        <w:spacing w:line="240" w:lineRule="auto"/>
        <w:rPr>
          <w:color w:val="000000"/>
        </w:rPr>
      </w:pPr>
      <w:r>
        <w:rPr>
          <w:color w:val="000000"/>
        </w:rPr>
        <w:t>+aturchik@ngs.org So you know generally what revisions were done.</w:t>
      </w:r>
    </w:p>
  </w:comment>
  <w:comment w:id="5" w:author="Jessica Elfadl" w:date="2019-08-18T15:35:00Z" w:initials="">
    <w:p w14:paraId="29C0A9C4" w14:textId="77777777" w:rsidR="00A62E0D" w:rsidRDefault="00A62E0D">
      <w:pPr>
        <w:widowControl w:val="0"/>
        <w:pBdr>
          <w:top w:val="nil"/>
          <w:left w:val="nil"/>
          <w:bottom w:val="nil"/>
          <w:right w:val="nil"/>
          <w:between w:val="nil"/>
        </w:pBdr>
        <w:spacing w:line="240" w:lineRule="auto"/>
        <w:rPr>
          <w:color w:val="000000"/>
        </w:rPr>
      </w:pPr>
      <w:r>
        <w:rPr>
          <w:color w:val="000000"/>
        </w:rPr>
        <w:t>Very concise, Jess.</w:t>
      </w:r>
    </w:p>
  </w:comment>
  <w:comment w:id="6" w:author="Jessica Elfadl" w:date="2019-08-18T15:38:00Z" w:initials="">
    <w:p w14:paraId="5F3D9533" w14:textId="77777777" w:rsidR="00A62E0D" w:rsidRDefault="00A62E0D">
      <w:pPr>
        <w:widowControl w:val="0"/>
        <w:pBdr>
          <w:top w:val="nil"/>
          <w:left w:val="nil"/>
          <w:bottom w:val="nil"/>
          <w:right w:val="nil"/>
          <w:between w:val="nil"/>
        </w:pBdr>
        <w:spacing w:line="240" w:lineRule="auto"/>
        <w:rPr>
          <w:color w:val="000000"/>
        </w:rPr>
      </w:pPr>
      <w:r>
        <w:rPr>
          <w:color w:val="000000"/>
        </w:rPr>
        <w:t>+jelfadl@ngs.org</w:t>
      </w:r>
    </w:p>
    <w:p w14:paraId="5891ACED" w14:textId="77777777" w:rsidR="00A62E0D" w:rsidRDefault="00A62E0D">
      <w:pPr>
        <w:widowControl w:val="0"/>
        <w:pBdr>
          <w:top w:val="nil"/>
          <w:left w:val="nil"/>
          <w:bottom w:val="nil"/>
          <w:right w:val="nil"/>
          <w:between w:val="nil"/>
        </w:pBdr>
        <w:spacing w:line="240" w:lineRule="auto"/>
        <w:rPr>
          <w:color w:val="000000"/>
        </w:rPr>
      </w:pPr>
      <w:r>
        <w:rPr>
          <w:color w:val="000000"/>
        </w:rPr>
        <w:t xml:space="preserve">_Assigned to Jessica </w:t>
      </w:r>
      <w:proofErr w:type="spellStart"/>
      <w:r>
        <w:rPr>
          <w:color w:val="000000"/>
        </w:rPr>
        <w:t>Elfadl</w:t>
      </w:r>
      <w:proofErr w:type="spellEnd"/>
      <w:r>
        <w:rPr>
          <w:color w:val="000000"/>
        </w:rPr>
        <w:t>_</w:t>
      </w:r>
    </w:p>
  </w:comment>
  <w:comment w:id="9" w:author="Jessica Elfadl" w:date="2019-08-18T15:33:00Z" w:initials="">
    <w:p w14:paraId="67A3F369" w14:textId="77777777" w:rsidR="00A62E0D" w:rsidRDefault="00A62E0D">
      <w:pPr>
        <w:widowControl w:val="0"/>
        <w:pBdr>
          <w:top w:val="nil"/>
          <w:left w:val="nil"/>
          <w:bottom w:val="nil"/>
          <w:right w:val="nil"/>
          <w:between w:val="nil"/>
        </w:pBdr>
        <w:spacing w:line="240" w:lineRule="auto"/>
        <w:rPr>
          <w:color w:val="000000"/>
        </w:rPr>
      </w:pPr>
      <w:r>
        <w:rPr>
          <w:color w:val="000000"/>
        </w:rPr>
        <w:t>+aturchik@ngs.org Could I get your eyes on this as an outline to the debrief on Wednesday? If I recall correctly, these were some of the actionable items that we talked about. Let me know if anything is missing.</w:t>
      </w:r>
    </w:p>
  </w:comment>
  <w:comment w:id="11" w:author="Whitney Goodell" w:date="2020-03-13T14:15:00Z" w:initials="WG">
    <w:p w14:paraId="7372E9BF" w14:textId="6B3B4260" w:rsidR="00A62E0D" w:rsidRDefault="00A62E0D">
      <w:pPr>
        <w:pStyle w:val="CommentText"/>
      </w:pPr>
      <w:r>
        <w:rPr>
          <w:rStyle w:val="CommentReference"/>
        </w:rPr>
        <w:annotationRef/>
      </w:r>
      <w:r>
        <w:rPr>
          <w:rStyle w:val="CommentReference"/>
        </w:rPr>
        <w:annotationRef/>
      </w:r>
      <w:r>
        <w:t>Get carnet sorted in advance, if relevant for the country of the expedition.</w:t>
      </w:r>
    </w:p>
  </w:comment>
  <w:comment w:id="20" w:author="Jessica Elfadl" w:date="2019-05-29T14:40:00Z" w:initials="">
    <w:p w14:paraId="17BDF1E4" w14:textId="77777777" w:rsidR="00A62E0D" w:rsidRDefault="00A62E0D">
      <w:pPr>
        <w:widowControl w:val="0"/>
        <w:pBdr>
          <w:top w:val="nil"/>
          <w:left w:val="nil"/>
          <w:bottom w:val="nil"/>
          <w:right w:val="nil"/>
          <w:between w:val="nil"/>
        </w:pBdr>
        <w:spacing w:line="240" w:lineRule="auto"/>
        <w:rPr>
          <w:color w:val="000000"/>
        </w:rPr>
      </w:pPr>
      <w:r>
        <w:rPr>
          <w:color w:val="000000"/>
        </w:rPr>
        <w:t>+jelfadl@ngs.org to make new graphic</w:t>
      </w:r>
    </w:p>
  </w:comment>
  <w:comment w:id="27" w:author="Jessica Elfadl" w:date="2019-08-16T16:24:00Z" w:initials="">
    <w:p w14:paraId="6CF57D22" w14:textId="77777777" w:rsidR="00A62E0D" w:rsidRDefault="00A62E0D">
      <w:pPr>
        <w:widowControl w:val="0"/>
        <w:pBdr>
          <w:top w:val="nil"/>
          <w:left w:val="nil"/>
          <w:bottom w:val="nil"/>
          <w:right w:val="nil"/>
          <w:between w:val="nil"/>
        </w:pBdr>
        <w:spacing w:line="240" w:lineRule="auto"/>
        <w:rPr>
          <w:color w:val="000000"/>
        </w:rPr>
      </w:pPr>
      <w:r>
        <w:rPr>
          <w:color w:val="000000"/>
        </w:rPr>
        <w:t>Include picture.</w:t>
      </w:r>
    </w:p>
  </w:comment>
  <w:comment w:id="28" w:author="Jessica Elfadl" w:date="2019-08-18T15:33:00Z" w:initials="">
    <w:p w14:paraId="20CE823B" w14:textId="77777777" w:rsidR="00A62E0D" w:rsidRDefault="00A62E0D">
      <w:pPr>
        <w:widowControl w:val="0"/>
        <w:pBdr>
          <w:top w:val="nil"/>
          <w:left w:val="nil"/>
          <w:bottom w:val="nil"/>
          <w:right w:val="nil"/>
          <w:between w:val="nil"/>
        </w:pBdr>
        <w:spacing w:line="240" w:lineRule="auto"/>
        <w:rPr>
          <w:color w:val="000000"/>
        </w:rPr>
      </w:pPr>
      <w:r>
        <w:rPr>
          <w:color w:val="000000"/>
        </w:rPr>
        <w:t>Should be a figure</w:t>
      </w:r>
    </w:p>
  </w:comment>
  <w:comment w:id="31" w:author="Jessica Elfadl" w:date="2019-08-16T16:30:00Z" w:initials="">
    <w:p w14:paraId="2D66D518" w14:textId="77777777" w:rsidR="00A62E0D" w:rsidRDefault="00A62E0D">
      <w:pPr>
        <w:widowControl w:val="0"/>
        <w:pBdr>
          <w:top w:val="nil"/>
          <w:left w:val="nil"/>
          <w:bottom w:val="nil"/>
          <w:right w:val="nil"/>
          <w:between w:val="nil"/>
        </w:pBdr>
        <w:spacing w:line="240" w:lineRule="auto"/>
        <w:rPr>
          <w:color w:val="000000"/>
        </w:rPr>
      </w:pPr>
      <w:r>
        <w:rPr>
          <w:color w:val="000000"/>
        </w:rPr>
        <w:t>+aturchik@ngs.org Can you provide an updated graphic of the bottom of the sphere without these arrows?</w:t>
      </w:r>
    </w:p>
    <w:p w14:paraId="5D09D461" w14:textId="77777777" w:rsidR="00A62E0D" w:rsidRDefault="00A62E0D">
      <w:pPr>
        <w:widowControl w:val="0"/>
        <w:pBdr>
          <w:top w:val="nil"/>
          <w:left w:val="nil"/>
          <w:bottom w:val="nil"/>
          <w:right w:val="nil"/>
          <w:between w:val="nil"/>
        </w:pBdr>
        <w:spacing w:line="240" w:lineRule="auto"/>
        <w:rPr>
          <w:color w:val="000000"/>
        </w:rPr>
      </w:pPr>
      <w:r>
        <w:rPr>
          <w:color w:val="000000"/>
        </w:rPr>
        <w:t xml:space="preserve">_Assigned to Alan </w:t>
      </w:r>
      <w:proofErr w:type="spellStart"/>
      <w:r>
        <w:rPr>
          <w:color w:val="000000"/>
        </w:rPr>
        <w:t>Turchik</w:t>
      </w:r>
      <w:proofErr w:type="spellEnd"/>
      <w:r>
        <w:rPr>
          <w:color w:val="000000"/>
        </w:rPr>
        <w:t>_</w:t>
      </w:r>
    </w:p>
  </w:comment>
  <w:comment w:id="32" w:author="Jessica Elfadl" w:date="2019-08-16T16:33:00Z" w:initials="">
    <w:p w14:paraId="5D258532" w14:textId="77777777" w:rsidR="00A62E0D" w:rsidRDefault="00A62E0D">
      <w:pPr>
        <w:widowControl w:val="0"/>
        <w:pBdr>
          <w:top w:val="nil"/>
          <w:left w:val="nil"/>
          <w:bottom w:val="nil"/>
          <w:right w:val="nil"/>
          <w:between w:val="nil"/>
        </w:pBdr>
        <w:spacing w:line="240" w:lineRule="auto"/>
        <w:rPr>
          <w:color w:val="000000"/>
        </w:rPr>
      </w:pPr>
      <w:r>
        <w:rPr>
          <w:color w:val="000000"/>
        </w:rPr>
        <w:t xml:space="preserve">+aturchik@ngs.org Can you also update this graphic to show the sphere on the stand (with updated frame version, and with the top 'hat' installed). Also, this has the male </w:t>
      </w:r>
      <w:proofErr w:type="spellStart"/>
      <w:r>
        <w:rPr>
          <w:color w:val="000000"/>
        </w:rPr>
        <w:t>subconn</w:t>
      </w:r>
      <w:proofErr w:type="spellEnd"/>
      <w:r>
        <w:rPr>
          <w:color w:val="000000"/>
        </w:rPr>
        <w:t xml:space="preserve"> connector?</w:t>
      </w:r>
    </w:p>
    <w:p w14:paraId="0373C7F4" w14:textId="77777777" w:rsidR="00A62E0D" w:rsidRDefault="00A62E0D">
      <w:pPr>
        <w:widowControl w:val="0"/>
        <w:pBdr>
          <w:top w:val="nil"/>
          <w:left w:val="nil"/>
          <w:bottom w:val="nil"/>
          <w:right w:val="nil"/>
          <w:between w:val="nil"/>
        </w:pBdr>
        <w:spacing w:line="240" w:lineRule="auto"/>
        <w:rPr>
          <w:color w:val="000000"/>
        </w:rPr>
      </w:pPr>
      <w:r>
        <w:rPr>
          <w:color w:val="000000"/>
        </w:rPr>
        <w:t xml:space="preserve">_Assigned to Alan </w:t>
      </w:r>
      <w:proofErr w:type="spellStart"/>
      <w:r>
        <w:rPr>
          <w:color w:val="000000"/>
        </w:rPr>
        <w:t>Turchik</w:t>
      </w:r>
      <w:proofErr w:type="spellEnd"/>
      <w:r>
        <w:rPr>
          <w:color w:val="000000"/>
        </w:rPr>
        <w:t>_</w:t>
      </w:r>
    </w:p>
  </w:comment>
  <w:comment w:id="34" w:author="Jessica Elfadl" w:date="2019-08-18T15:33:00Z" w:initials="">
    <w:p w14:paraId="0BCA87A1" w14:textId="77777777" w:rsidR="00A62E0D" w:rsidRDefault="00A62E0D">
      <w:pPr>
        <w:widowControl w:val="0"/>
        <w:pBdr>
          <w:top w:val="nil"/>
          <w:left w:val="nil"/>
          <w:bottom w:val="nil"/>
          <w:right w:val="nil"/>
          <w:between w:val="nil"/>
        </w:pBdr>
        <w:spacing w:line="240" w:lineRule="auto"/>
        <w:rPr>
          <w:color w:val="000000"/>
        </w:rPr>
      </w:pPr>
      <w:r>
        <w:rPr>
          <w:color w:val="000000"/>
        </w:rPr>
        <w:t>Should be a figure.</w:t>
      </w:r>
    </w:p>
  </w:comment>
  <w:comment w:id="35" w:author="Jessica Elfadl" w:date="2019-08-18T15:37:00Z" w:initials="">
    <w:p w14:paraId="73C1D080" w14:textId="77777777" w:rsidR="00A62E0D" w:rsidRDefault="00A62E0D">
      <w:pPr>
        <w:widowControl w:val="0"/>
        <w:pBdr>
          <w:top w:val="nil"/>
          <w:left w:val="nil"/>
          <w:bottom w:val="nil"/>
          <w:right w:val="nil"/>
          <w:between w:val="nil"/>
        </w:pBdr>
        <w:spacing w:line="240" w:lineRule="auto"/>
        <w:rPr>
          <w:color w:val="000000"/>
        </w:rPr>
      </w:pPr>
      <w:r>
        <w:rPr>
          <w:color w:val="000000"/>
        </w:rPr>
        <w:t>https://docs.google.com/document/d/1zlETP75X05lYBbZTtTT2jL1Wq3AWjsQJrxtHGsLOJKY/edit#heading=h.pol39pj9vo64</w:t>
      </w:r>
    </w:p>
  </w:comment>
  <w:comment w:id="38" w:author="Jessica Elfadl" w:date="2019-08-18T15:33:00Z" w:initials="">
    <w:p w14:paraId="6D68B45C" w14:textId="77777777" w:rsidR="00A62E0D" w:rsidRDefault="00A62E0D">
      <w:pPr>
        <w:widowControl w:val="0"/>
        <w:pBdr>
          <w:top w:val="nil"/>
          <w:left w:val="nil"/>
          <w:bottom w:val="nil"/>
          <w:right w:val="nil"/>
          <w:between w:val="nil"/>
        </w:pBdr>
        <w:spacing w:line="240" w:lineRule="auto"/>
        <w:rPr>
          <w:color w:val="000000"/>
        </w:rPr>
      </w:pPr>
      <w:r>
        <w:rPr>
          <w:color w:val="000000"/>
        </w:rPr>
        <w:t>This section and image should reflect new changes to sphere/sensor once fleet begins retrofitting....</w:t>
      </w:r>
    </w:p>
  </w:comment>
  <w:comment w:id="51" w:author="Jessica Elfadl" w:date="2019-08-18T15:33:00Z" w:initials="">
    <w:p w14:paraId="64DC22FC" w14:textId="77777777" w:rsidR="00A62E0D" w:rsidRDefault="00A62E0D">
      <w:pPr>
        <w:widowControl w:val="0"/>
        <w:pBdr>
          <w:top w:val="nil"/>
          <w:left w:val="nil"/>
          <w:bottom w:val="nil"/>
          <w:right w:val="nil"/>
          <w:between w:val="nil"/>
        </w:pBdr>
        <w:spacing w:line="240" w:lineRule="auto"/>
        <w:rPr>
          <w:color w:val="000000"/>
        </w:rPr>
      </w:pPr>
      <w:r>
        <w:rPr>
          <w:color w:val="000000"/>
        </w:rPr>
        <w:t>+solson@ngs.org how often is the tester supposed to go off for Argos?</w:t>
      </w:r>
    </w:p>
  </w:comment>
  <w:comment w:id="52" w:author="Scott Olson" w:date="2019-08-18T16:02:00Z" w:initials="">
    <w:p w14:paraId="6C36F73C" w14:textId="77777777" w:rsidR="00A62E0D" w:rsidRDefault="00A62E0D">
      <w:pPr>
        <w:widowControl w:val="0"/>
        <w:pBdr>
          <w:top w:val="nil"/>
          <w:left w:val="nil"/>
          <w:bottom w:val="nil"/>
          <w:right w:val="nil"/>
          <w:between w:val="nil"/>
        </w:pBdr>
        <w:spacing w:line="240" w:lineRule="auto"/>
        <w:rPr>
          <w:color w:val="000000"/>
        </w:rPr>
      </w:pPr>
      <w:r>
        <w:rPr>
          <w:color w:val="000000"/>
        </w:rPr>
        <w:t>On the bench it goes of every minute, or close to that. Definitely not 5 minutes.</w:t>
      </w:r>
    </w:p>
  </w:comment>
  <w:comment w:id="55" w:author="Jessica Elfadl" w:date="2019-08-18T15:33:00Z" w:initials="">
    <w:p w14:paraId="13B7A2E6" w14:textId="77777777" w:rsidR="00A62E0D" w:rsidRDefault="00A62E0D">
      <w:pPr>
        <w:widowControl w:val="0"/>
        <w:pBdr>
          <w:top w:val="nil"/>
          <w:left w:val="nil"/>
          <w:bottom w:val="nil"/>
          <w:right w:val="nil"/>
          <w:between w:val="nil"/>
        </w:pBdr>
        <w:spacing w:line="240" w:lineRule="auto"/>
        <w:rPr>
          <w:color w:val="000000"/>
        </w:rPr>
      </w:pPr>
      <w:r>
        <w:rPr>
          <w:color w:val="000000"/>
        </w:rPr>
        <w:t>Let's have this as a figures reference page?</w:t>
      </w:r>
    </w:p>
  </w:comment>
  <w:comment w:id="71" w:author="Jessica Elfadl" w:date="2019-08-18T15:40:00Z" w:initials="">
    <w:p w14:paraId="06F10CD4" w14:textId="77777777" w:rsidR="00A62E0D" w:rsidRDefault="00A62E0D">
      <w:pPr>
        <w:widowControl w:val="0"/>
        <w:pBdr>
          <w:top w:val="nil"/>
          <w:left w:val="nil"/>
          <w:bottom w:val="nil"/>
          <w:right w:val="nil"/>
          <w:between w:val="nil"/>
        </w:pBdr>
        <w:spacing w:line="240" w:lineRule="auto"/>
        <w:rPr>
          <w:color w:val="000000"/>
        </w:rPr>
      </w:pPr>
      <w:r>
        <w:rPr>
          <w:color w:val="000000"/>
        </w:rPr>
        <w:t>To be updated.</w:t>
      </w:r>
    </w:p>
  </w:comment>
  <w:comment w:id="73" w:author="Jessica Elfadl" w:date="2019-08-18T15:33:00Z" w:initials="">
    <w:p w14:paraId="6885C820" w14:textId="77777777" w:rsidR="00A62E0D" w:rsidRDefault="00A62E0D">
      <w:pPr>
        <w:widowControl w:val="0"/>
        <w:pBdr>
          <w:top w:val="nil"/>
          <w:left w:val="nil"/>
          <w:bottom w:val="nil"/>
          <w:right w:val="nil"/>
          <w:between w:val="nil"/>
        </w:pBdr>
        <w:spacing w:line="240" w:lineRule="auto"/>
        <w:rPr>
          <w:color w:val="000000"/>
        </w:rPr>
      </w:pPr>
      <w:r>
        <w:rPr>
          <w:color w:val="000000"/>
        </w:rPr>
        <w:t>FIGURE HERE</w:t>
      </w:r>
    </w:p>
  </w:comment>
  <w:comment w:id="74" w:author="Jessica Elfadl" w:date="2019-08-18T15:33:00Z" w:initials="">
    <w:p w14:paraId="6F5B6CC8" w14:textId="77777777" w:rsidR="00A62E0D" w:rsidRDefault="00A62E0D">
      <w:pPr>
        <w:widowControl w:val="0"/>
        <w:pBdr>
          <w:top w:val="nil"/>
          <w:left w:val="nil"/>
          <w:bottom w:val="nil"/>
          <w:right w:val="nil"/>
          <w:between w:val="nil"/>
        </w:pBdr>
        <w:spacing w:line="240" w:lineRule="auto"/>
        <w:rPr>
          <w:color w:val="000000"/>
        </w:rPr>
      </w:pPr>
      <w:r>
        <w:rPr>
          <w:color w:val="000000"/>
        </w:rPr>
        <w:t>FIGURE HERE</w:t>
      </w:r>
    </w:p>
  </w:comment>
  <w:comment w:id="76" w:author="Jessica Elfadl" w:date="2019-08-18T15:33:00Z" w:initials="">
    <w:p w14:paraId="216929D9" w14:textId="77777777" w:rsidR="00A62E0D" w:rsidRDefault="00A62E0D">
      <w:pPr>
        <w:widowControl w:val="0"/>
        <w:pBdr>
          <w:top w:val="nil"/>
          <w:left w:val="nil"/>
          <w:bottom w:val="nil"/>
          <w:right w:val="nil"/>
          <w:between w:val="nil"/>
        </w:pBdr>
        <w:spacing w:line="240" w:lineRule="auto"/>
        <w:rPr>
          <w:color w:val="000000"/>
        </w:rPr>
      </w:pPr>
      <w:r>
        <w:rPr>
          <w:color w:val="000000"/>
        </w:rPr>
        <w:t>Insert illustration by Alan (for anchor and float)</w:t>
      </w:r>
    </w:p>
  </w:comment>
  <w:comment w:id="79" w:author="Alan Turchik" w:date="2019-03-12T12:23:00Z" w:initials="">
    <w:p w14:paraId="5A77209A" w14:textId="77777777" w:rsidR="00A62E0D" w:rsidRDefault="00A62E0D">
      <w:pPr>
        <w:widowControl w:val="0"/>
        <w:pBdr>
          <w:top w:val="nil"/>
          <w:left w:val="nil"/>
          <w:bottom w:val="nil"/>
          <w:right w:val="nil"/>
          <w:between w:val="nil"/>
        </w:pBdr>
        <w:spacing w:line="240" w:lineRule="auto"/>
        <w:rPr>
          <w:color w:val="000000"/>
        </w:rPr>
      </w:pPr>
      <w:r>
        <w:rPr>
          <w:color w:val="000000"/>
        </w:rPr>
        <w:t>Add more into this section</w:t>
      </w:r>
    </w:p>
  </w:comment>
  <w:comment w:id="83" w:author="Whitney Goodell" w:date="2020-03-13T14:24:00Z" w:initials="WG">
    <w:p w14:paraId="0DB649BA" w14:textId="6C98B71E" w:rsidR="00A62E0D" w:rsidRDefault="00A62E0D">
      <w:pPr>
        <w:pStyle w:val="CommentText"/>
      </w:pPr>
      <w:r>
        <w:rPr>
          <w:rStyle w:val="CommentReference"/>
        </w:rPr>
        <w:annotationRef/>
      </w:r>
      <w:r>
        <w:t>Somewhere in documentation – maybe here? – can suggest that the bait can be emptied into the ocean after recovery, prior to pulling up onto zodiac / recovery boat.</w:t>
      </w:r>
    </w:p>
  </w:comment>
  <w:comment w:id="86" w:author="Jessica Elfadl" w:date="2019-08-18T15:33:00Z" w:initials="">
    <w:p w14:paraId="272AABAF" w14:textId="77777777" w:rsidR="00A62E0D" w:rsidRDefault="00A62E0D">
      <w:pPr>
        <w:widowControl w:val="0"/>
        <w:pBdr>
          <w:top w:val="nil"/>
          <w:left w:val="nil"/>
          <w:bottom w:val="nil"/>
          <w:right w:val="nil"/>
          <w:between w:val="nil"/>
        </w:pBdr>
        <w:spacing w:line="240" w:lineRule="auto"/>
        <w:rPr>
          <w:color w:val="000000"/>
        </w:rPr>
      </w:pPr>
      <w:r>
        <w:rPr>
          <w:color w:val="000000"/>
        </w:rPr>
        <w:t xml:space="preserve">Insert reference of </w:t>
      </w:r>
      <w:proofErr w:type="spellStart"/>
      <w:r>
        <w:rPr>
          <w:color w:val="000000"/>
        </w:rPr>
        <w:t>dropcam</w:t>
      </w:r>
      <w:proofErr w:type="spellEnd"/>
      <w:r>
        <w:rPr>
          <w:color w:val="000000"/>
        </w:rPr>
        <w:t xml:space="preserve"> label and what each line means.</w:t>
      </w:r>
    </w:p>
  </w:comment>
  <w:comment w:id="90" w:author="Jessica Elfadl" w:date="2019-08-16T21:08:00Z" w:initials="">
    <w:p w14:paraId="2B091618" w14:textId="77777777" w:rsidR="00A62E0D" w:rsidRDefault="00A62E0D">
      <w:pPr>
        <w:widowControl w:val="0"/>
        <w:pBdr>
          <w:top w:val="nil"/>
          <w:left w:val="nil"/>
          <w:bottom w:val="nil"/>
          <w:right w:val="nil"/>
          <w:between w:val="nil"/>
        </w:pBdr>
        <w:spacing w:line="240" w:lineRule="auto"/>
        <w:rPr>
          <w:color w:val="000000"/>
        </w:rPr>
      </w:pPr>
      <w:r>
        <w:rPr>
          <w:color w:val="000000"/>
        </w:rPr>
        <w:t>https://docs.google.com/document/d/1zlETP75X05lYBbZTtTT2jL1Wq3AWjsQJrxtHGsLOJKY/edit?usp=sharing</w:t>
      </w:r>
    </w:p>
  </w:comment>
  <w:comment w:id="94" w:author="Jessica Elfadl" w:date="2019-08-18T15:33:00Z" w:initials="">
    <w:p w14:paraId="16A14F11" w14:textId="77777777" w:rsidR="00A62E0D" w:rsidRDefault="00A62E0D">
      <w:pPr>
        <w:widowControl w:val="0"/>
        <w:pBdr>
          <w:top w:val="nil"/>
          <w:left w:val="nil"/>
          <w:bottom w:val="nil"/>
          <w:right w:val="nil"/>
          <w:between w:val="nil"/>
        </w:pBdr>
        <w:spacing w:line="240" w:lineRule="auto"/>
        <w:rPr>
          <w:color w:val="000000"/>
        </w:rPr>
      </w:pPr>
      <w:r>
        <w:rPr>
          <w:color w:val="000000"/>
        </w:rPr>
        <w:t>Insert Alan's folder structure.</w:t>
      </w:r>
    </w:p>
  </w:comment>
  <w:comment w:id="133" w:author="Jessica Elfadl" w:date="2019-08-18T15:33:00Z" w:initials="">
    <w:p w14:paraId="4563096E" w14:textId="77777777" w:rsidR="00A62E0D" w:rsidRDefault="00A62E0D">
      <w:pPr>
        <w:widowControl w:val="0"/>
        <w:pBdr>
          <w:top w:val="nil"/>
          <w:left w:val="nil"/>
          <w:bottom w:val="nil"/>
          <w:right w:val="nil"/>
          <w:between w:val="nil"/>
        </w:pBdr>
        <w:spacing w:line="240" w:lineRule="auto"/>
        <w:rPr>
          <w:color w:val="000000"/>
        </w:rPr>
      </w:pPr>
      <w:r>
        <w:rPr>
          <w:color w:val="000000"/>
        </w:rPr>
        <w:t>Link separate document for clean printing.</w:t>
      </w:r>
    </w:p>
  </w:comment>
  <w:comment w:id="134" w:author="Whitney Goodell" w:date="2020-03-13T14:21:00Z" w:initials="WG">
    <w:p w14:paraId="45C27AD7" w14:textId="72A775F4" w:rsidR="00A62E0D" w:rsidRDefault="00A62E0D">
      <w:pPr>
        <w:pStyle w:val="CommentText"/>
      </w:pPr>
      <w:r>
        <w:rPr>
          <w:rStyle w:val="CommentReference"/>
        </w:rPr>
        <w:annotationRef/>
      </w:r>
      <w:r>
        <w:t>Use terminology consistent with figure on Page 13 (i.e. vacuum bulkhead, temperature sensor, etc., to avoid confusion with parts such as ‘vacuum port’)</w:t>
      </w:r>
    </w:p>
  </w:comment>
  <w:comment w:id="137" w:author="Jessica Elfadl" w:date="2019-08-18T15:33:00Z" w:initials="">
    <w:p w14:paraId="036D9B07" w14:textId="77777777" w:rsidR="00A62E0D" w:rsidRDefault="00A62E0D">
      <w:pPr>
        <w:widowControl w:val="0"/>
        <w:pBdr>
          <w:top w:val="nil"/>
          <w:left w:val="nil"/>
          <w:bottom w:val="nil"/>
          <w:right w:val="nil"/>
          <w:between w:val="nil"/>
        </w:pBdr>
        <w:spacing w:line="240" w:lineRule="auto"/>
        <w:rPr>
          <w:color w:val="000000"/>
        </w:rPr>
      </w:pPr>
      <w:r>
        <w:rPr>
          <w:color w:val="000000"/>
        </w:rPr>
        <w:t>Link separate document for clean printing.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6691E6B" w15:done="0"/>
  <w15:commentEx w15:paraId="29C0A9C4" w15:done="0"/>
  <w15:commentEx w15:paraId="5891ACED" w15:done="0"/>
  <w15:commentEx w15:paraId="67A3F369" w15:done="0"/>
  <w15:commentEx w15:paraId="7372E9BF" w15:done="0"/>
  <w15:commentEx w15:paraId="17BDF1E4" w15:done="0"/>
  <w15:commentEx w15:paraId="6CF57D22" w15:done="0"/>
  <w15:commentEx w15:paraId="20CE823B" w15:done="0"/>
  <w15:commentEx w15:paraId="5D09D461" w15:done="0"/>
  <w15:commentEx w15:paraId="0373C7F4" w15:done="0"/>
  <w15:commentEx w15:paraId="0BCA87A1" w15:done="0"/>
  <w15:commentEx w15:paraId="73C1D080" w15:done="0"/>
  <w15:commentEx w15:paraId="6D68B45C" w15:done="0"/>
  <w15:commentEx w15:paraId="64DC22FC" w15:done="0"/>
  <w15:commentEx w15:paraId="6C36F73C" w15:done="0"/>
  <w15:commentEx w15:paraId="13B7A2E6" w15:done="0"/>
  <w15:commentEx w15:paraId="06F10CD4" w15:done="0"/>
  <w15:commentEx w15:paraId="6885C820" w15:done="0"/>
  <w15:commentEx w15:paraId="6F5B6CC8" w15:done="0"/>
  <w15:commentEx w15:paraId="216929D9" w15:done="0"/>
  <w15:commentEx w15:paraId="5A77209A" w15:done="0"/>
  <w15:commentEx w15:paraId="0DB649BA" w15:done="0"/>
  <w15:commentEx w15:paraId="272AABAF" w15:done="0"/>
  <w15:commentEx w15:paraId="2B091618" w15:done="0"/>
  <w15:commentEx w15:paraId="16A14F11" w15:done="0"/>
  <w15:commentEx w15:paraId="4563096E" w15:done="0"/>
  <w15:commentEx w15:paraId="45C27AD7" w15:done="0"/>
  <w15:commentEx w15:paraId="036D9B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55B75" w16cex:dateUtc="2020-03-14T00:15:00Z"/>
  <w16cex:commentExtensible w16cex:durableId="22555B77" w16cex:dateUtc="2020-03-14T00:24:00Z"/>
  <w16cex:commentExtensible w16cex:durableId="22555B76" w16cex:dateUtc="2020-03-14T0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6691E6B" w16cid:durableId="21ED4439"/>
  <w16cid:commentId w16cid:paraId="29C0A9C4" w16cid:durableId="21ED443A"/>
  <w16cid:commentId w16cid:paraId="5891ACED" w16cid:durableId="21ED443B"/>
  <w16cid:commentId w16cid:paraId="67A3F369" w16cid:durableId="21ED443C"/>
  <w16cid:commentId w16cid:paraId="7372E9BF" w16cid:durableId="22555B75"/>
  <w16cid:commentId w16cid:paraId="17BDF1E4" w16cid:durableId="21ED443D"/>
  <w16cid:commentId w16cid:paraId="6CF57D22" w16cid:durableId="21ED443E"/>
  <w16cid:commentId w16cid:paraId="20CE823B" w16cid:durableId="21ED443F"/>
  <w16cid:commentId w16cid:paraId="5D09D461" w16cid:durableId="21ED4440"/>
  <w16cid:commentId w16cid:paraId="0373C7F4" w16cid:durableId="21ED4441"/>
  <w16cid:commentId w16cid:paraId="0BCA87A1" w16cid:durableId="21ED4442"/>
  <w16cid:commentId w16cid:paraId="73C1D080" w16cid:durableId="21ED4443"/>
  <w16cid:commentId w16cid:paraId="6D68B45C" w16cid:durableId="21ED4444"/>
  <w16cid:commentId w16cid:paraId="64DC22FC" w16cid:durableId="21ED4445"/>
  <w16cid:commentId w16cid:paraId="6C36F73C" w16cid:durableId="21ED4446"/>
  <w16cid:commentId w16cid:paraId="13B7A2E6" w16cid:durableId="21ED4447"/>
  <w16cid:commentId w16cid:paraId="06F10CD4" w16cid:durableId="21ED4448"/>
  <w16cid:commentId w16cid:paraId="6885C820" w16cid:durableId="21ED4449"/>
  <w16cid:commentId w16cid:paraId="6F5B6CC8" w16cid:durableId="21ED444A"/>
  <w16cid:commentId w16cid:paraId="216929D9" w16cid:durableId="21ED444B"/>
  <w16cid:commentId w16cid:paraId="5A77209A" w16cid:durableId="21ED444C"/>
  <w16cid:commentId w16cid:paraId="0DB649BA" w16cid:durableId="22555B77"/>
  <w16cid:commentId w16cid:paraId="272AABAF" w16cid:durableId="21ED444D"/>
  <w16cid:commentId w16cid:paraId="2B091618" w16cid:durableId="21ED444E"/>
  <w16cid:commentId w16cid:paraId="16A14F11" w16cid:durableId="21ED444F"/>
  <w16cid:commentId w16cid:paraId="4563096E" w16cid:durableId="21ED4450"/>
  <w16cid:commentId w16cid:paraId="45C27AD7" w16cid:durableId="22555B76"/>
  <w16cid:commentId w16cid:paraId="036D9B07" w16cid:durableId="21ED44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0FF456" w14:textId="77777777" w:rsidR="000F6874" w:rsidRDefault="000F6874">
      <w:pPr>
        <w:spacing w:line="240" w:lineRule="auto"/>
      </w:pPr>
      <w:r>
        <w:separator/>
      </w:r>
    </w:p>
  </w:endnote>
  <w:endnote w:type="continuationSeparator" w:id="0">
    <w:p w14:paraId="7B98E88C" w14:textId="77777777" w:rsidR="000F6874" w:rsidRDefault="000F68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auto"/>
    <w:pitch w:val="variable"/>
    <w:sig w:usb0="F7FFAFFF" w:usb1="E9DFFFFF" w:usb2="0000003F" w:usb3="00000000" w:csb0="003F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1F7E7" w14:textId="77777777" w:rsidR="00A62E0D" w:rsidRDefault="00A62E0D">
    <w:pPr>
      <w:ind w:firstLine="720"/>
      <w:jc w:val="right"/>
    </w:pPr>
    <w:proofErr w:type="spellStart"/>
    <w:r>
      <w:rPr>
        <w:sz w:val="18"/>
        <w:szCs w:val="18"/>
      </w:rPr>
      <w:t>Dropcam</w:t>
    </w:r>
    <w:proofErr w:type="spellEnd"/>
    <w:r>
      <w:rPr>
        <w:sz w:val="18"/>
        <w:szCs w:val="18"/>
      </w:rPr>
      <w:t xml:space="preserve"> User Guide</w:t>
    </w:r>
    <w: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4D5BF9" w14:textId="77777777" w:rsidR="000F6874" w:rsidRDefault="000F6874">
      <w:pPr>
        <w:spacing w:line="240" w:lineRule="auto"/>
      </w:pPr>
      <w:r>
        <w:separator/>
      </w:r>
    </w:p>
  </w:footnote>
  <w:footnote w:type="continuationSeparator" w:id="0">
    <w:p w14:paraId="279C16C5" w14:textId="77777777" w:rsidR="000F6874" w:rsidRDefault="000F68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A6B03" w14:textId="77777777" w:rsidR="00A62E0D" w:rsidRDefault="00A62E0D">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CDE1D6" w14:textId="3B8F9308" w:rsidR="007B3FB6" w:rsidRPr="007B3FB6" w:rsidRDefault="00CF41AC">
    <w:pPr>
      <w:pStyle w:val="Header"/>
      <w:rPr>
        <w:i/>
        <w:iCs/>
        <w:lang w:val="en-US"/>
      </w:rPr>
    </w:pPr>
    <w:ins w:id="141" w:author="Whitney Goodell" w:date="2020-03-14T09:43:00Z">
      <w:r>
        <w:rPr>
          <w:i/>
          <w:iCs/>
          <w:lang w:val="en-US"/>
        </w:rPr>
        <w:t>Checklist log</w: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C41" w14:textId="77777777" w:rsidR="007B3FB6" w:rsidRDefault="007B3F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A5D70"/>
    <w:multiLevelType w:val="multilevel"/>
    <w:tmpl w:val="A5265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931A91"/>
    <w:multiLevelType w:val="multilevel"/>
    <w:tmpl w:val="DEAAB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911FE0"/>
    <w:multiLevelType w:val="multilevel"/>
    <w:tmpl w:val="1EB217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CB17E8"/>
    <w:multiLevelType w:val="multilevel"/>
    <w:tmpl w:val="8A706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BF5AA2"/>
    <w:multiLevelType w:val="multilevel"/>
    <w:tmpl w:val="6AD01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5E4798"/>
    <w:multiLevelType w:val="multilevel"/>
    <w:tmpl w:val="BEA45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2D3924"/>
    <w:multiLevelType w:val="multilevel"/>
    <w:tmpl w:val="BFD622D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16C636A"/>
    <w:multiLevelType w:val="multilevel"/>
    <w:tmpl w:val="37B44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9B7EFE"/>
    <w:multiLevelType w:val="multilevel"/>
    <w:tmpl w:val="662AD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B922C97"/>
    <w:multiLevelType w:val="multilevel"/>
    <w:tmpl w:val="A142D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C08588B"/>
    <w:multiLevelType w:val="multilevel"/>
    <w:tmpl w:val="0FE07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1386FE1"/>
    <w:multiLevelType w:val="multilevel"/>
    <w:tmpl w:val="90F2F8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98852CF"/>
    <w:multiLevelType w:val="multilevel"/>
    <w:tmpl w:val="0BB8C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D40309"/>
    <w:multiLevelType w:val="multilevel"/>
    <w:tmpl w:val="2F8E9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F776814"/>
    <w:multiLevelType w:val="multilevel"/>
    <w:tmpl w:val="39C0E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A50967"/>
    <w:multiLevelType w:val="multilevel"/>
    <w:tmpl w:val="EB9C4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B98438A"/>
    <w:multiLevelType w:val="multilevel"/>
    <w:tmpl w:val="92D2E6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747A28"/>
    <w:multiLevelType w:val="multilevel"/>
    <w:tmpl w:val="20BC2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0FC69DD"/>
    <w:multiLevelType w:val="multilevel"/>
    <w:tmpl w:val="2BA81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19314F9"/>
    <w:multiLevelType w:val="multilevel"/>
    <w:tmpl w:val="ABCC2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1EC6F76"/>
    <w:multiLevelType w:val="multilevel"/>
    <w:tmpl w:val="AD1CA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2F100D1"/>
    <w:multiLevelType w:val="multilevel"/>
    <w:tmpl w:val="1C60F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7C673A6"/>
    <w:multiLevelType w:val="multilevel"/>
    <w:tmpl w:val="F450688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D2570A0"/>
    <w:multiLevelType w:val="multilevel"/>
    <w:tmpl w:val="E7426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F2357C5"/>
    <w:multiLevelType w:val="multilevel"/>
    <w:tmpl w:val="E9E0E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6963866"/>
    <w:multiLevelType w:val="multilevel"/>
    <w:tmpl w:val="DE86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8175F5D"/>
    <w:multiLevelType w:val="multilevel"/>
    <w:tmpl w:val="772AE9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EBD6244"/>
    <w:multiLevelType w:val="multilevel"/>
    <w:tmpl w:val="3950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9"/>
  </w:num>
  <w:num w:numId="3">
    <w:abstractNumId w:val="15"/>
  </w:num>
  <w:num w:numId="4">
    <w:abstractNumId w:val="3"/>
  </w:num>
  <w:num w:numId="5">
    <w:abstractNumId w:val="20"/>
  </w:num>
  <w:num w:numId="6">
    <w:abstractNumId w:val="16"/>
  </w:num>
  <w:num w:numId="7">
    <w:abstractNumId w:val="7"/>
  </w:num>
  <w:num w:numId="8">
    <w:abstractNumId w:val="25"/>
  </w:num>
  <w:num w:numId="9">
    <w:abstractNumId w:val="26"/>
  </w:num>
  <w:num w:numId="10">
    <w:abstractNumId w:val="5"/>
  </w:num>
  <w:num w:numId="11">
    <w:abstractNumId w:val="12"/>
  </w:num>
  <w:num w:numId="12">
    <w:abstractNumId w:val="21"/>
  </w:num>
  <w:num w:numId="13">
    <w:abstractNumId w:val="27"/>
  </w:num>
  <w:num w:numId="14">
    <w:abstractNumId w:val="2"/>
  </w:num>
  <w:num w:numId="15">
    <w:abstractNumId w:val="13"/>
  </w:num>
  <w:num w:numId="16">
    <w:abstractNumId w:val="6"/>
  </w:num>
  <w:num w:numId="17">
    <w:abstractNumId w:val="23"/>
  </w:num>
  <w:num w:numId="18">
    <w:abstractNumId w:val="18"/>
  </w:num>
  <w:num w:numId="19">
    <w:abstractNumId w:val="14"/>
  </w:num>
  <w:num w:numId="20">
    <w:abstractNumId w:val="4"/>
  </w:num>
  <w:num w:numId="21">
    <w:abstractNumId w:val="19"/>
  </w:num>
  <w:num w:numId="22">
    <w:abstractNumId w:val="17"/>
  </w:num>
  <w:num w:numId="23">
    <w:abstractNumId w:val="0"/>
  </w:num>
  <w:num w:numId="24">
    <w:abstractNumId w:val="8"/>
  </w:num>
  <w:num w:numId="25">
    <w:abstractNumId w:val="11"/>
  </w:num>
  <w:num w:numId="26">
    <w:abstractNumId w:val="10"/>
  </w:num>
  <w:num w:numId="27">
    <w:abstractNumId w:val="24"/>
  </w:num>
  <w:num w:numId="2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itney Goodell">
    <w15:presenceInfo w15:providerId="Windows Live" w15:userId="f1e11e55ec34b8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1F6"/>
    <w:rsid w:val="000F6874"/>
    <w:rsid w:val="001731F6"/>
    <w:rsid w:val="00786902"/>
    <w:rsid w:val="007B3FB6"/>
    <w:rsid w:val="0088314D"/>
    <w:rsid w:val="00906665"/>
    <w:rsid w:val="009F2B4B"/>
    <w:rsid w:val="00A62E0D"/>
    <w:rsid w:val="00AE1594"/>
    <w:rsid w:val="00BD15F1"/>
    <w:rsid w:val="00C30775"/>
    <w:rsid w:val="00C87426"/>
    <w:rsid w:val="00CF41AC"/>
    <w:rsid w:val="00E01E6F"/>
    <w:rsid w:val="00E74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21D02"/>
  <w15:docId w15:val="{B4DB5EF4-81E7-4D94-9990-726892AEC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745D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45D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C87426"/>
    <w:rPr>
      <w:b/>
      <w:bCs/>
    </w:rPr>
  </w:style>
  <w:style w:type="character" w:customStyle="1" w:styleId="CommentSubjectChar">
    <w:name w:val="Comment Subject Char"/>
    <w:basedOn w:val="CommentTextChar"/>
    <w:link w:val="CommentSubject"/>
    <w:uiPriority w:val="99"/>
    <w:semiHidden/>
    <w:rsid w:val="00C87426"/>
    <w:rPr>
      <w:b/>
      <w:bCs/>
      <w:sz w:val="20"/>
      <w:szCs w:val="20"/>
    </w:rPr>
  </w:style>
  <w:style w:type="paragraph" w:styleId="Header">
    <w:name w:val="header"/>
    <w:basedOn w:val="Normal"/>
    <w:link w:val="HeaderChar"/>
    <w:uiPriority w:val="99"/>
    <w:unhideWhenUsed/>
    <w:rsid w:val="007B3FB6"/>
    <w:pPr>
      <w:tabs>
        <w:tab w:val="center" w:pos="4680"/>
        <w:tab w:val="right" w:pos="9360"/>
      </w:tabs>
      <w:spacing w:line="240" w:lineRule="auto"/>
    </w:pPr>
  </w:style>
  <w:style w:type="character" w:customStyle="1" w:styleId="HeaderChar">
    <w:name w:val="Header Char"/>
    <w:basedOn w:val="DefaultParagraphFont"/>
    <w:link w:val="Header"/>
    <w:uiPriority w:val="99"/>
    <w:rsid w:val="007B3FB6"/>
  </w:style>
  <w:style w:type="paragraph" w:styleId="Footer">
    <w:name w:val="footer"/>
    <w:basedOn w:val="Normal"/>
    <w:link w:val="FooterChar"/>
    <w:uiPriority w:val="99"/>
    <w:unhideWhenUsed/>
    <w:rsid w:val="007B3FB6"/>
    <w:pPr>
      <w:tabs>
        <w:tab w:val="center" w:pos="4680"/>
        <w:tab w:val="right" w:pos="9360"/>
      </w:tabs>
      <w:spacing w:line="240" w:lineRule="auto"/>
    </w:pPr>
  </w:style>
  <w:style w:type="character" w:customStyle="1" w:styleId="FooterChar">
    <w:name w:val="Footer Char"/>
    <w:basedOn w:val="DefaultParagraphFont"/>
    <w:link w:val="Footer"/>
    <w:uiPriority w:val="99"/>
    <w:rsid w:val="007B3F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860621">
      <w:bodyDiv w:val="1"/>
      <w:marLeft w:val="0"/>
      <w:marRight w:val="0"/>
      <w:marTop w:val="0"/>
      <w:marBottom w:val="0"/>
      <w:divBdr>
        <w:top w:val="none" w:sz="0" w:space="0" w:color="auto"/>
        <w:left w:val="none" w:sz="0" w:space="0" w:color="auto"/>
        <w:bottom w:val="none" w:sz="0" w:space="0" w:color="auto"/>
        <w:right w:val="none" w:sz="0" w:space="0" w:color="auto"/>
      </w:divBdr>
    </w:div>
    <w:div w:id="594556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eader" Target="header3.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hyperlink" Target="mailto:jelfadl@ngs.org" TargetMode="External"/><Relationship Id="rId24" Type="http://schemas.openxmlformats.org/officeDocument/2006/relationships/image" Target="media/image10.jp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png"/><Relationship Id="rId58" Type="http://schemas.openxmlformats.org/officeDocument/2006/relationships/header" Target="header1.xm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5.png"/><Relationship Id="rId14" Type="http://schemas.openxmlformats.org/officeDocument/2006/relationships/image" Target="media/image1.jp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36.png"/><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oogle.com/spreadsheets/d/1gEil1Y-yQwwCsy_o14RR_WSZDkbyJxycOvN8z-lKWp8/edit?usp=sharing" TargetMode="External"/><Relationship Id="rId23" Type="http://schemas.openxmlformats.org/officeDocument/2006/relationships/image" Target="media/image9.png"/><Relationship Id="rId28" Type="http://schemas.openxmlformats.org/officeDocument/2006/relationships/hyperlink" Target="https://docs.google.com/spreadsheets/d/1HEkEdsyvlgOIksWBHMQml4I1MjtRUGXjWMI8c6C7jA0/edit?usp=sharing"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aturchik@ngs.org" TargetMode="Externa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png"/><Relationship Id="rId60" Type="http://schemas.openxmlformats.org/officeDocument/2006/relationships/header" Target="header2.xml"/><Relationship Id="rId65"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hyperlink" Target="https://www.esr.org/research/oscar/" TargetMode="External"/><Relationship Id="rId18" Type="http://schemas.openxmlformats.org/officeDocument/2006/relationships/image" Target="media/image4.png"/><Relationship Id="rId39"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4294889409</TotalTime>
  <Pages>43</Pages>
  <Words>5938</Words>
  <Characters>33851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Whitney</dc:creator>
  <cp:lastModifiedBy>Whitney Goodell</cp:lastModifiedBy>
  <cp:revision>7</cp:revision>
  <dcterms:created xsi:type="dcterms:W3CDTF">2020-03-14T00:15:00Z</dcterms:created>
  <dcterms:modified xsi:type="dcterms:W3CDTF">2020-03-14T19:43:00Z</dcterms:modified>
</cp:coreProperties>
</file>